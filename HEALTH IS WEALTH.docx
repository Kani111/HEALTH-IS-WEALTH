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60"/>
          <w:szCs w:val="60"/>
        </w:rPr>
      </w:pPr>
      <w:r w:rsidDel="00000000" w:rsidR="00000000" w:rsidRPr="00000000">
        <w:rPr>
          <w:b w:val="1"/>
          <w:sz w:val="60"/>
          <w:szCs w:val="60"/>
          <w:rtl w:val="0"/>
        </w:rPr>
        <w:t xml:space="preserve">HEALTH IS WEALTH</w:t>
      </w:r>
    </w:p>
    <w:p w:rsidR="00000000" w:rsidDel="00000000" w:rsidP="00000000" w:rsidRDefault="00000000" w:rsidRPr="00000000" w14:paraId="00000002">
      <w:pPr>
        <w:rPr>
          <w:b w:val="1"/>
          <w:sz w:val="60"/>
          <w:szCs w:val="60"/>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ab/>
        <w:tab/>
        <w:tab/>
        <w:tab/>
        <w:t xml:space="preserve">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i w:val="1"/>
          <w:sz w:val="40"/>
          <w:szCs w:val="40"/>
        </w:rPr>
      </w:pPr>
      <w:r w:rsidDel="00000000" w:rsidR="00000000" w:rsidRPr="00000000">
        <w:rPr>
          <w:i w:val="1"/>
          <w:sz w:val="40"/>
          <w:szCs w:val="40"/>
          <w:rtl w:val="0"/>
        </w:rPr>
        <w:tab/>
        <w:t xml:space="preserve">  MINI PROJECT REPORT</w:t>
      </w:r>
    </w:p>
    <w:p w:rsidR="00000000" w:rsidDel="00000000" w:rsidP="00000000" w:rsidRDefault="00000000" w:rsidRPr="00000000" w14:paraId="00000006">
      <w:pPr>
        <w:rPr>
          <w:i w:val="1"/>
          <w:sz w:val="40"/>
          <w:szCs w:val="40"/>
        </w:rPr>
      </w:pPr>
      <w:r w:rsidDel="00000000" w:rsidR="00000000" w:rsidRPr="00000000">
        <w:rPr>
          <w:rtl w:val="0"/>
        </w:rPr>
      </w:r>
    </w:p>
    <w:p w:rsidR="00000000" w:rsidDel="00000000" w:rsidP="00000000" w:rsidRDefault="00000000" w:rsidRPr="00000000" w14:paraId="00000007">
      <w:pPr>
        <w:rPr>
          <w:i w:val="1"/>
          <w:sz w:val="40"/>
          <w:szCs w:val="40"/>
        </w:rPr>
      </w:pPr>
      <w:r w:rsidDel="00000000" w:rsidR="00000000" w:rsidRPr="00000000">
        <w:rPr>
          <w:i w:val="1"/>
          <w:sz w:val="40"/>
          <w:szCs w:val="40"/>
          <w:rtl w:val="0"/>
        </w:rPr>
        <w:t xml:space="preserve">Submitted in partial fulfilment of the Requirements for the award of the Degree of </w:t>
      </w:r>
    </w:p>
    <w:p w:rsidR="00000000" w:rsidDel="00000000" w:rsidP="00000000" w:rsidRDefault="00000000" w:rsidRPr="00000000" w14:paraId="00000008">
      <w:pPr>
        <w:rPr>
          <w:i w:val="1"/>
          <w:sz w:val="40"/>
          <w:szCs w:val="40"/>
        </w:rPr>
      </w:pPr>
      <w:r w:rsidDel="00000000" w:rsidR="00000000" w:rsidRPr="00000000">
        <w:rPr>
          <w:rtl w:val="0"/>
        </w:rPr>
      </w:r>
    </w:p>
    <w:p w:rsidR="00000000" w:rsidDel="00000000" w:rsidP="00000000" w:rsidRDefault="00000000" w:rsidRPr="00000000" w14:paraId="00000009">
      <w:pPr>
        <w:rPr>
          <w:i w:val="1"/>
          <w:sz w:val="40"/>
          <w:szCs w:val="40"/>
        </w:rPr>
      </w:pPr>
      <w:r w:rsidDel="00000000" w:rsidR="00000000" w:rsidRPr="00000000">
        <w:rPr>
          <w:i w:val="1"/>
          <w:sz w:val="40"/>
          <w:szCs w:val="40"/>
          <w:rtl w:val="0"/>
        </w:rPr>
        <w:t xml:space="preserve">BACHELOR OF ENGINEERING</w:t>
      </w:r>
    </w:p>
    <w:p w:rsidR="00000000" w:rsidDel="00000000" w:rsidP="00000000" w:rsidRDefault="00000000" w:rsidRPr="00000000" w14:paraId="0000000A">
      <w:pPr>
        <w:rPr>
          <w:i w:val="1"/>
          <w:sz w:val="40"/>
          <w:szCs w:val="40"/>
        </w:rPr>
      </w:pPr>
      <w:r w:rsidDel="00000000" w:rsidR="00000000" w:rsidRPr="00000000">
        <w:rPr>
          <w:rtl w:val="0"/>
        </w:rPr>
      </w:r>
    </w:p>
    <w:p w:rsidR="00000000" w:rsidDel="00000000" w:rsidP="00000000" w:rsidRDefault="00000000" w:rsidRPr="00000000" w14:paraId="0000000B">
      <w:pPr>
        <w:rPr>
          <w:i w:val="1"/>
          <w:sz w:val="40"/>
          <w:szCs w:val="40"/>
        </w:rPr>
      </w:pPr>
      <w:r w:rsidDel="00000000" w:rsidR="00000000" w:rsidRPr="00000000">
        <w:rPr>
          <w:i w:val="1"/>
          <w:sz w:val="40"/>
          <w:szCs w:val="40"/>
          <w:rtl w:val="0"/>
        </w:rPr>
        <w:t xml:space="preserve">IN </w:t>
      </w:r>
    </w:p>
    <w:p w:rsidR="00000000" w:rsidDel="00000000" w:rsidP="00000000" w:rsidRDefault="00000000" w:rsidRPr="00000000" w14:paraId="0000000C">
      <w:pPr>
        <w:rPr>
          <w:i w:val="1"/>
          <w:sz w:val="40"/>
          <w:szCs w:val="40"/>
        </w:rPr>
      </w:pPr>
      <w:r w:rsidDel="00000000" w:rsidR="00000000" w:rsidRPr="00000000">
        <w:rPr>
          <w:rtl w:val="0"/>
        </w:rPr>
      </w:r>
    </w:p>
    <w:p w:rsidR="00000000" w:rsidDel="00000000" w:rsidP="00000000" w:rsidRDefault="00000000" w:rsidRPr="00000000" w14:paraId="0000000D">
      <w:pPr>
        <w:rPr>
          <w:i w:val="1"/>
          <w:sz w:val="40"/>
          <w:szCs w:val="40"/>
        </w:rPr>
      </w:pPr>
      <w:r w:rsidDel="00000000" w:rsidR="00000000" w:rsidRPr="00000000">
        <w:rPr>
          <w:i w:val="1"/>
          <w:sz w:val="40"/>
          <w:szCs w:val="40"/>
          <w:rtl w:val="0"/>
        </w:rPr>
        <w:t xml:space="preserve">INFORMATION TECHNOLOGY </w:t>
      </w:r>
    </w:p>
    <w:p w:rsidR="00000000" w:rsidDel="00000000" w:rsidP="00000000" w:rsidRDefault="00000000" w:rsidRPr="00000000" w14:paraId="0000000E">
      <w:pPr>
        <w:rPr>
          <w:i w:val="1"/>
          <w:sz w:val="40"/>
          <w:szCs w:val="40"/>
        </w:rPr>
      </w:pPr>
      <w:r w:rsidDel="00000000" w:rsidR="00000000" w:rsidRPr="00000000">
        <w:rPr>
          <w:rtl w:val="0"/>
        </w:rPr>
      </w:r>
    </w:p>
    <w:p w:rsidR="00000000" w:rsidDel="00000000" w:rsidP="00000000" w:rsidRDefault="00000000" w:rsidRPr="00000000" w14:paraId="0000000F">
      <w:pPr>
        <w:rPr>
          <w:i w:val="1"/>
          <w:sz w:val="40"/>
          <w:szCs w:val="40"/>
        </w:rPr>
      </w:pPr>
      <w:r w:rsidDel="00000000" w:rsidR="00000000" w:rsidRPr="00000000">
        <w:rPr>
          <w:i w:val="1"/>
          <w:sz w:val="40"/>
          <w:szCs w:val="40"/>
          <w:rtl w:val="0"/>
        </w:rPr>
        <w:t xml:space="preserve">BY</w:t>
      </w:r>
    </w:p>
    <w:p w:rsidR="00000000" w:rsidDel="00000000" w:rsidP="00000000" w:rsidRDefault="00000000" w:rsidRPr="00000000" w14:paraId="00000010">
      <w:pPr>
        <w:rPr>
          <w:i w:val="1"/>
          <w:sz w:val="40"/>
          <w:szCs w:val="40"/>
        </w:rPr>
      </w:pPr>
      <w:r w:rsidDel="00000000" w:rsidR="00000000" w:rsidRPr="00000000">
        <w:rPr>
          <w:rtl w:val="0"/>
        </w:rPr>
      </w:r>
    </w:p>
    <w:p w:rsidR="00000000" w:rsidDel="00000000" w:rsidP="00000000" w:rsidRDefault="00000000" w:rsidRPr="00000000" w14:paraId="00000011">
      <w:pPr>
        <w:rPr>
          <w:i w:val="1"/>
          <w:sz w:val="40"/>
          <w:szCs w:val="40"/>
        </w:rPr>
      </w:pPr>
      <w:r w:rsidDel="00000000" w:rsidR="00000000" w:rsidRPr="00000000">
        <w:rPr>
          <w:i w:val="1"/>
          <w:sz w:val="40"/>
          <w:szCs w:val="40"/>
          <w:rtl w:val="0"/>
        </w:rPr>
        <w:t xml:space="preserve">M.NAGESH                  </w:t>
        <w:tab/>
        <w:tab/>
        <w:t xml:space="preserve">1602-18-737-085.</w:t>
      </w:r>
    </w:p>
    <w:p w:rsidR="00000000" w:rsidDel="00000000" w:rsidP="00000000" w:rsidRDefault="00000000" w:rsidRPr="00000000" w14:paraId="00000012">
      <w:pPr>
        <w:rPr>
          <w:i w:val="1"/>
          <w:sz w:val="40"/>
          <w:szCs w:val="40"/>
        </w:rPr>
      </w:pPr>
      <w:r w:rsidDel="00000000" w:rsidR="00000000" w:rsidRPr="00000000">
        <w:rPr>
          <w:i w:val="1"/>
          <w:sz w:val="40"/>
          <w:szCs w:val="40"/>
          <w:rtl w:val="0"/>
        </w:rPr>
        <w:t xml:space="preserve">B.MANOJ KUMAR       </w:t>
        <w:tab/>
        <w:tab/>
        <w:t xml:space="preserve">1602-19-737-082.</w:t>
      </w:r>
    </w:p>
    <w:p w:rsidR="00000000" w:rsidDel="00000000" w:rsidP="00000000" w:rsidRDefault="00000000" w:rsidRPr="00000000" w14:paraId="00000013">
      <w:pPr>
        <w:rPr>
          <w:i w:val="1"/>
          <w:sz w:val="40"/>
          <w:szCs w:val="40"/>
        </w:rPr>
      </w:pPr>
      <w:r w:rsidDel="00000000" w:rsidR="00000000" w:rsidRPr="00000000">
        <w:rPr>
          <w:i w:val="1"/>
          <w:sz w:val="40"/>
          <w:szCs w:val="40"/>
          <w:rtl w:val="0"/>
        </w:rPr>
        <w:t xml:space="preserve">B.SRI KANISHKA REDDY</w:t>
        <w:tab/>
        <w:t xml:space="preserve">1602-19-737-111.</w:t>
      </w:r>
    </w:p>
    <w:p w:rsidR="00000000" w:rsidDel="00000000" w:rsidP="00000000" w:rsidRDefault="00000000" w:rsidRPr="00000000" w14:paraId="00000014">
      <w:pPr>
        <w:rPr>
          <w:i w:val="1"/>
          <w:sz w:val="40"/>
          <w:szCs w:val="40"/>
        </w:rPr>
      </w:pPr>
      <w:r w:rsidDel="00000000" w:rsidR="00000000" w:rsidRPr="00000000">
        <w:rPr>
          <w:i w:val="1"/>
          <w:sz w:val="40"/>
          <w:szCs w:val="40"/>
        </w:rPr>
        <w:drawing>
          <wp:inline distB="114300" distT="114300" distL="114300" distR="114300">
            <wp:extent cx="1439863" cy="1384126"/>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39863" cy="138412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rPr>
          <w:i w:val="1"/>
          <w:sz w:val="40"/>
          <w:szCs w:val="40"/>
        </w:rPr>
      </w:pPr>
      <w:r w:rsidDel="00000000" w:rsidR="00000000" w:rsidRPr="00000000">
        <w:rPr>
          <w:i w:val="1"/>
          <w:sz w:val="40"/>
          <w:szCs w:val="40"/>
          <w:rtl w:val="0"/>
        </w:rPr>
        <w:t xml:space="preserve">Department of Information Technology .</w:t>
      </w:r>
    </w:p>
    <w:p w:rsidR="00000000" w:rsidDel="00000000" w:rsidP="00000000" w:rsidRDefault="00000000" w:rsidRPr="00000000" w14:paraId="00000016">
      <w:pPr>
        <w:ind w:left="720" w:firstLine="0"/>
        <w:rPr>
          <w:i w:val="1"/>
          <w:sz w:val="40"/>
          <w:szCs w:val="40"/>
        </w:rPr>
      </w:pPr>
      <w:r w:rsidDel="00000000" w:rsidR="00000000" w:rsidRPr="00000000">
        <w:rPr>
          <w:rtl w:val="0"/>
        </w:rPr>
      </w:r>
    </w:p>
    <w:p w:rsidR="00000000" w:rsidDel="00000000" w:rsidP="00000000" w:rsidRDefault="00000000" w:rsidRPr="00000000" w14:paraId="00000017">
      <w:pPr>
        <w:ind w:left="0" w:firstLine="0"/>
        <w:rPr>
          <w:i w:val="1"/>
          <w:sz w:val="40"/>
          <w:szCs w:val="40"/>
        </w:rPr>
      </w:pPr>
      <w:r w:rsidDel="00000000" w:rsidR="00000000" w:rsidRPr="00000000">
        <w:rPr>
          <w:i w:val="1"/>
          <w:sz w:val="40"/>
          <w:szCs w:val="40"/>
          <w:rtl w:val="0"/>
        </w:rPr>
        <w:t xml:space="preserve">Vasavi College of Engineering (Autonomous).</w:t>
      </w:r>
    </w:p>
    <w:p w:rsidR="00000000" w:rsidDel="00000000" w:rsidP="00000000" w:rsidRDefault="00000000" w:rsidRPr="00000000" w14:paraId="00000018">
      <w:pPr>
        <w:ind w:left="0" w:firstLine="0"/>
        <w:rPr>
          <w:i w:val="1"/>
          <w:sz w:val="40"/>
          <w:szCs w:val="40"/>
        </w:rPr>
      </w:pPr>
      <w:r w:rsidDel="00000000" w:rsidR="00000000" w:rsidRPr="00000000">
        <w:rPr>
          <w:i w:val="1"/>
          <w:sz w:val="40"/>
          <w:szCs w:val="40"/>
          <w:rtl w:val="0"/>
        </w:rPr>
        <w:tab/>
        <w:tab/>
        <w:tab/>
        <w:tab/>
      </w:r>
      <w:r w:rsidDel="00000000" w:rsidR="00000000" w:rsidRPr="00000000">
        <w:rPr>
          <w:i w:val="1"/>
          <w:sz w:val="40"/>
          <w:szCs w:val="40"/>
        </w:rPr>
        <w:drawing>
          <wp:inline distB="114300" distT="114300" distL="114300" distR="114300">
            <wp:extent cx="1443380" cy="1395413"/>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43380"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720"/>
        <w:rPr>
          <w:i w:val="1"/>
          <w:sz w:val="40"/>
          <w:szCs w:val="40"/>
        </w:rPr>
      </w:pPr>
      <w:r w:rsidDel="00000000" w:rsidR="00000000" w:rsidRPr="00000000">
        <w:rPr>
          <w:i w:val="1"/>
          <w:sz w:val="40"/>
          <w:szCs w:val="40"/>
          <w:rtl w:val="0"/>
        </w:rPr>
        <w:t xml:space="preserve"> </w:t>
      </w:r>
    </w:p>
    <w:p w:rsidR="00000000" w:rsidDel="00000000" w:rsidP="00000000" w:rsidRDefault="00000000" w:rsidRPr="00000000" w14:paraId="0000001A">
      <w:pPr>
        <w:ind w:left="0" w:firstLine="720"/>
        <w:rPr>
          <w:i w:val="1"/>
          <w:sz w:val="40"/>
          <w:szCs w:val="40"/>
        </w:rPr>
      </w:pPr>
      <w:r w:rsidDel="00000000" w:rsidR="00000000" w:rsidRPr="00000000">
        <w:rPr>
          <w:i w:val="1"/>
          <w:sz w:val="40"/>
          <w:szCs w:val="40"/>
          <w:rtl w:val="0"/>
        </w:rPr>
        <w:t xml:space="preserve">(Affiliated to Osmania University).</w:t>
      </w:r>
    </w:p>
    <w:p w:rsidR="00000000" w:rsidDel="00000000" w:rsidP="00000000" w:rsidRDefault="00000000" w:rsidRPr="00000000" w14:paraId="0000001B">
      <w:pPr>
        <w:ind w:left="0" w:firstLine="720"/>
        <w:rPr>
          <w:i w:val="1"/>
          <w:sz w:val="40"/>
          <w:szCs w:val="40"/>
        </w:rPr>
      </w:pPr>
      <w:r w:rsidDel="00000000" w:rsidR="00000000" w:rsidRPr="00000000">
        <w:rPr>
          <w:rtl w:val="0"/>
        </w:rPr>
      </w:r>
    </w:p>
    <w:p w:rsidR="00000000" w:rsidDel="00000000" w:rsidP="00000000" w:rsidRDefault="00000000" w:rsidRPr="00000000" w14:paraId="0000001C">
      <w:pPr>
        <w:ind w:left="0" w:firstLine="720"/>
        <w:rPr>
          <w:i w:val="1"/>
          <w:sz w:val="40"/>
          <w:szCs w:val="40"/>
        </w:rPr>
      </w:pPr>
      <w:r w:rsidDel="00000000" w:rsidR="00000000" w:rsidRPr="00000000">
        <w:rPr>
          <w:i w:val="1"/>
          <w:sz w:val="40"/>
          <w:szCs w:val="40"/>
          <w:rtl w:val="0"/>
        </w:rPr>
        <w:t xml:space="preserve"> Ibrahimbagh, Hyderabad-31 </w:t>
      </w:r>
    </w:p>
    <w:p w:rsidR="00000000" w:rsidDel="00000000" w:rsidP="00000000" w:rsidRDefault="00000000" w:rsidRPr="00000000" w14:paraId="0000001D">
      <w:pPr>
        <w:ind w:left="0" w:firstLine="720"/>
        <w:rPr>
          <w:i w:val="1"/>
          <w:sz w:val="40"/>
          <w:szCs w:val="40"/>
        </w:rPr>
      </w:pPr>
      <w:r w:rsidDel="00000000" w:rsidR="00000000" w:rsidRPr="00000000">
        <w:rPr>
          <w:rtl w:val="0"/>
        </w:rPr>
      </w:r>
    </w:p>
    <w:p w:rsidR="00000000" w:rsidDel="00000000" w:rsidP="00000000" w:rsidRDefault="00000000" w:rsidRPr="00000000" w14:paraId="0000001E">
      <w:pPr>
        <w:ind w:left="0" w:firstLine="720"/>
        <w:rPr>
          <w:b w:val="1"/>
          <w:sz w:val="40"/>
          <w:szCs w:val="40"/>
        </w:rPr>
      </w:pPr>
      <w:r w:rsidDel="00000000" w:rsidR="00000000" w:rsidRPr="00000000">
        <w:rPr>
          <w:b w:val="1"/>
          <w:sz w:val="40"/>
          <w:szCs w:val="40"/>
          <w:rtl w:val="0"/>
        </w:rPr>
        <w:t xml:space="preserve">DECLARATION BY THE CANDIDATE</w:t>
      </w:r>
    </w:p>
    <w:p w:rsidR="00000000" w:rsidDel="00000000" w:rsidP="00000000" w:rsidRDefault="00000000" w:rsidRPr="00000000" w14:paraId="0000001F">
      <w:pPr>
        <w:ind w:left="0" w:firstLine="720"/>
        <w:rPr>
          <w:b w:val="1"/>
          <w:sz w:val="40"/>
          <w:szCs w:val="40"/>
        </w:rPr>
      </w:pPr>
      <w:r w:rsidDel="00000000" w:rsidR="00000000" w:rsidRPr="00000000">
        <w:rPr>
          <w:rtl w:val="0"/>
        </w:rPr>
      </w:r>
    </w:p>
    <w:p w:rsidR="00000000" w:rsidDel="00000000" w:rsidP="00000000" w:rsidRDefault="00000000" w:rsidRPr="00000000" w14:paraId="00000020">
      <w:pPr>
        <w:ind w:left="0" w:firstLine="720"/>
        <w:rPr>
          <w:b w:val="1"/>
          <w:sz w:val="40"/>
          <w:szCs w:val="40"/>
        </w:rPr>
      </w:pPr>
      <w:r w:rsidDel="00000000" w:rsidR="00000000" w:rsidRPr="00000000">
        <w:rPr>
          <w:rtl w:val="0"/>
        </w:rPr>
      </w:r>
    </w:p>
    <w:p w:rsidR="00000000" w:rsidDel="00000000" w:rsidP="00000000" w:rsidRDefault="00000000" w:rsidRPr="00000000" w14:paraId="00000021">
      <w:pPr>
        <w:ind w:left="0" w:firstLine="720"/>
        <w:rPr>
          <w:i w:val="1"/>
        </w:rPr>
      </w:pPr>
      <w:r w:rsidDel="00000000" w:rsidR="00000000" w:rsidRPr="00000000">
        <w:rPr>
          <w:i w:val="1"/>
          <w:rtl w:val="0"/>
        </w:rPr>
        <w:t xml:space="preserve">We, M.Nagesh , B.Manoj kumar and B.Sri Kanishka Reddy.Bearing hall ticket numbers, 1602-18-737-085 , 1602-19-737-082 and 1602-19-737-111 , hereby declare that the project report entitled “HEALTH IS WEALTH” is submitted in partial fulfilment of the requirement for the award of the degree of Bachelor of Engineering in Information Technology.</w:t>
      </w:r>
    </w:p>
    <w:p w:rsidR="00000000" w:rsidDel="00000000" w:rsidP="00000000" w:rsidRDefault="00000000" w:rsidRPr="00000000" w14:paraId="00000022">
      <w:pPr>
        <w:ind w:left="0" w:firstLine="720"/>
        <w:rPr>
          <w:i w:val="1"/>
        </w:rPr>
      </w:pPr>
      <w:r w:rsidDel="00000000" w:rsidR="00000000" w:rsidRPr="00000000">
        <w:rPr>
          <w:rtl w:val="0"/>
        </w:rPr>
      </w:r>
    </w:p>
    <w:p w:rsidR="00000000" w:rsidDel="00000000" w:rsidP="00000000" w:rsidRDefault="00000000" w:rsidRPr="00000000" w14:paraId="00000023">
      <w:pPr>
        <w:ind w:left="0" w:firstLine="720"/>
        <w:rPr>
          <w:i w:val="1"/>
        </w:rPr>
      </w:pPr>
      <w:r w:rsidDel="00000000" w:rsidR="00000000" w:rsidRPr="00000000">
        <w:rPr>
          <w:i w:val="1"/>
          <w:rtl w:val="0"/>
        </w:rPr>
        <w:t xml:space="preserve">This is a record of bonafide work carried out by us and the results embodied in this project report have not been submitted to any other university or institute for the award of any other degree or diploma.  </w:t>
        <w:tab/>
        <w:tab/>
        <w:tab/>
        <w:tab/>
        <w:tab/>
        <w:tab/>
      </w:r>
    </w:p>
    <w:p w:rsidR="00000000" w:rsidDel="00000000" w:rsidP="00000000" w:rsidRDefault="00000000" w:rsidRPr="00000000" w14:paraId="00000024">
      <w:pPr>
        <w:ind w:left="0" w:firstLine="720"/>
        <w:rPr>
          <w:i w:val="1"/>
        </w:rPr>
      </w:pPr>
      <w:r w:rsidDel="00000000" w:rsidR="00000000" w:rsidRPr="00000000">
        <w:rPr>
          <w:i w:val="1"/>
          <w:rtl w:val="0"/>
        </w:rPr>
        <w:tab/>
        <w:tab/>
        <w:tab/>
        <w:tab/>
        <w:tab/>
        <w:tab/>
        <w:tab/>
        <w:tab/>
        <w:tab/>
        <w:t xml:space="preserve">M.Nagesh </w:t>
      </w:r>
    </w:p>
    <w:p w:rsidR="00000000" w:rsidDel="00000000" w:rsidP="00000000" w:rsidRDefault="00000000" w:rsidRPr="00000000" w14:paraId="00000025">
      <w:pPr>
        <w:ind w:left="0" w:firstLine="720"/>
        <w:rPr>
          <w:i w:val="1"/>
        </w:rPr>
      </w:pPr>
      <w:r w:rsidDel="00000000" w:rsidR="00000000" w:rsidRPr="00000000">
        <w:rPr>
          <w:i w:val="1"/>
          <w:rtl w:val="0"/>
        </w:rPr>
        <w:tab/>
        <w:tab/>
        <w:tab/>
        <w:tab/>
        <w:tab/>
        <w:tab/>
        <w:tab/>
        <w:tab/>
        <w:tab/>
        <w:t xml:space="preserve">1602-18-737-085</w:t>
      </w:r>
    </w:p>
    <w:p w:rsidR="00000000" w:rsidDel="00000000" w:rsidP="00000000" w:rsidRDefault="00000000" w:rsidRPr="00000000" w14:paraId="00000026">
      <w:pPr>
        <w:ind w:left="0" w:firstLine="720"/>
        <w:rPr>
          <w:i w:val="1"/>
        </w:rPr>
      </w:pPr>
      <w:r w:rsidDel="00000000" w:rsidR="00000000" w:rsidRPr="00000000">
        <w:rPr>
          <w:i w:val="1"/>
          <w:rtl w:val="0"/>
        </w:rPr>
        <w:tab/>
        <w:tab/>
        <w:tab/>
        <w:tab/>
        <w:tab/>
        <w:tab/>
        <w:tab/>
        <w:tab/>
        <w:tab/>
        <w:t xml:space="preserve">B.Manoj Kumar</w:t>
      </w:r>
    </w:p>
    <w:p w:rsidR="00000000" w:rsidDel="00000000" w:rsidP="00000000" w:rsidRDefault="00000000" w:rsidRPr="00000000" w14:paraId="00000027">
      <w:pPr>
        <w:ind w:left="0" w:firstLine="720"/>
        <w:rPr>
          <w:i w:val="1"/>
        </w:rPr>
      </w:pPr>
      <w:r w:rsidDel="00000000" w:rsidR="00000000" w:rsidRPr="00000000">
        <w:rPr>
          <w:i w:val="1"/>
          <w:rtl w:val="0"/>
        </w:rPr>
        <w:tab/>
        <w:tab/>
        <w:tab/>
        <w:tab/>
        <w:tab/>
        <w:tab/>
        <w:tab/>
        <w:tab/>
        <w:tab/>
        <w:t xml:space="preserve">1602-19-737-082</w:t>
      </w:r>
    </w:p>
    <w:p w:rsidR="00000000" w:rsidDel="00000000" w:rsidP="00000000" w:rsidRDefault="00000000" w:rsidRPr="00000000" w14:paraId="00000028">
      <w:pPr>
        <w:ind w:left="6480" w:firstLine="720"/>
        <w:rPr>
          <w:i w:val="1"/>
        </w:rPr>
      </w:pPr>
      <w:r w:rsidDel="00000000" w:rsidR="00000000" w:rsidRPr="00000000">
        <w:rPr>
          <w:i w:val="1"/>
          <w:rtl w:val="0"/>
        </w:rPr>
        <w:t xml:space="preserve">B.Sri Kanishka Reddy</w:t>
        <w:tab/>
      </w:r>
      <w:r w:rsidDel="00000000" w:rsidR="00000000" w:rsidRPr="00000000">
        <w:rPr>
          <w:rtl w:val="0"/>
        </w:rPr>
      </w:r>
    </w:p>
    <w:p w:rsidR="00000000" w:rsidDel="00000000" w:rsidP="00000000" w:rsidRDefault="00000000" w:rsidRPr="00000000" w14:paraId="00000029">
      <w:pPr>
        <w:ind w:left="6480" w:firstLine="720"/>
        <w:rPr>
          <w:i w:val="1"/>
        </w:rPr>
      </w:pPr>
      <w:r w:rsidDel="00000000" w:rsidR="00000000" w:rsidRPr="00000000">
        <w:rPr>
          <w:i w:val="1"/>
          <w:rtl w:val="0"/>
        </w:rPr>
        <w:t xml:space="preserve">1602-19-737-111</w:t>
      </w:r>
      <w:r w:rsidDel="00000000" w:rsidR="00000000" w:rsidRPr="00000000">
        <w:rPr>
          <w:rtl w:val="0"/>
        </w:rPr>
      </w:r>
    </w:p>
    <w:p w:rsidR="00000000" w:rsidDel="00000000" w:rsidP="00000000" w:rsidRDefault="00000000" w:rsidRPr="00000000" w14:paraId="0000002A">
      <w:pPr>
        <w:ind w:left="0" w:firstLine="0"/>
        <w:rPr>
          <w:b w:val="1"/>
          <w:i w:val="1"/>
          <w:sz w:val="24"/>
          <w:szCs w:val="24"/>
        </w:rPr>
      </w:pPr>
      <w:r w:rsidDel="00000000" w:rsidR="00000000" w:rsidRPr="00000000">
        <w:rPr>
          <w:b w:val="1"/>
          <w:rtl w:val="0"/>
        </w:rPr>
        <w:t xml:space="preserve"> (Faculty In-Charge) </w:t>
        <w:tab/>
        <w:tab/>
        <w:tab/>
        <w:tab/>
        <w:tab/>
        <w:tab/>
        <w:tab/>
        <w:t xml:space="preserve">(Head.Dept)</w:t>
      </w:r>
      <w:r w:rsidDel="00000000" w:rsidR="00000000" w:rsidRPr="00000000">
        <w:rPr>
          <w:b w:val="1"/>
          <w:i w:val="1"/>
          <w:sz w:val="24"/>
          <w:szCs w:val="24"/>
          <w:rtl w:val="0"/>
        </w:rPr>
        <w:t xml:space="preserve"> </w:t>
      </w:r>
    </w:p>
    <w:p w:rsidR="00000000" w:rsidDel="00000000" w:rsidP="00000000" w:rsidRDefault="00000000" w:rsidRPr="00000000" w14:paraId="0000002B">
      <w:pPr>
        <w:ind w:left="0" w:firstLine="0"/>
        <w:rPr>
          <w:b w:val="1"/>
          <w:sz w:val="48"/>
          <w:szCs w:val="48"/>
        </w:rPr>
      </w:pPr>
      <w:r w:rsidDel="00000000" w:rsidR="00000000" w:rsidRPr="00000000">
        <w:rPr>
          <w:b w:val="1"/>
          <w:sz w:val="48"/>
          <w:szCs w:val="48"/>
          <w:rtl w:val="0"/>
        </w:rPr>
        <w:t xml:space="preserve">TABLE OF CONTENT :-</w:t>
      </w:r>
    </w:p>
    <w:p w:rsidR="00000000" w:rsidDel="00000000" w:rsidP="00000000" w:rsidRDefault="00000000" w:rsidRPr="00000000" w14:paraId="0000002C">
      <w:pPr>
        <w:ind w:left="0" w:firstLine="0"/>
        <w:rPr>
          <w:b w:val="1"/>
          <w:i w:val="1"/>
          <w:sz w:val="24"/>
          <w:szCs w:val="24"/>
        </w:rPr>
      </w:pPr>
      <w:r w:rsidDel="00000000" w:rsidR="00000000" w:rsidRPr="00000000">
        <w:rPr>
          <w:b w:val="1"/>
          <w:i w:val="1"/>
          <w:sz w:val="24"/>
          <w:szCs w:val="24"/>
          <w:rtl w:val="0"/>
        </w:rPr>
        <w:t xml:space="preserve">1.)Cover sheet (Title of the Project,Team members,Guides).</w:t>
      </w:r>
    </w:p>
    <w:p w:rsidR="00000000" w:rsidDel="00000000" w:rsidP="00000000" w:rsidRDefault="00000000" w:rsidRPr="00000000" w14:paraId="0000002D">
      <w:pPr>
        <w:ind w:left="0" w:firstLine="0"/>
        <w:rPr>
          <w:b w:val="1"/>
          <w:i w:val="1"/>
          <w:sz w:val="24"/>
          <w:szCs w:val="24"/>
        </w:rPr>
      </w:pPr>
      <w:r w:rsidDel="00000000" w:rsidR="00000000" w:rsidRPr="00000000">
        <w:rPr>
          <w:rtl w:val="0"/>
        </w:rPr>
      </w:r>
    </w:p>
    <w:p w:rsidR="00000000" w:rsidDel="00000000" w:rsidP="00000000" w:rsidRDefault="00000000" w:rsidRPr="00000000" w14:paraId="0000002E">
      <w:pPr>
        <w:ind w:left="0" w:firstLine="0"/>
        <w:rPr>
          <w:b w:val="1"/>
          <w:i w:val="1"/>
          <w:sz w:val="24"/>
          <w:szCs w:val="24"/>
        </w:rPr>
      </w:pPr>
      <w:r w:rsidDel="00000000" w:rsidR="00000000" w:rsidRPr="00000000">
        <w:rPr>
          <w:b w:val="1"/>
          <w:i w:val="1"/>
          <w:sz w:val="24"/>
          <w:szCs w:val="24"/>
          <w:rtl w:val="0"/>
        </w:rPr>
        <w:t xml:space="preserve">2.)Declaration By The Candidates.</w:t>
      </w:r>
    </w:p>
    <w:p w:rsidR="00000000" w:rsidDel="00000000" w:rsidP="00000000" w:rsidRDefault="00000000" w:rsidRPr="00000000" w14:paraId="0000002F">
      <w:pPr>
        <w:ind w:left="0" w:firstLine="0"/>
        <w:rPr>
          <w:b w:val="1"/>
          <w:i w:val="1"/>
          <w:sz w:val="24"/>
          <w:szCs w:val="24"/>
        </w:rPr>
      </w:pPr>
      <w:r w:rsidDel="00000000" w:rsidR="00000000" w:rsidRPr="00000000">
        <w:rPr>
          <w:rtl w:val="0"/>
        </w:rPr>
      </w:r>
    </w:p>
    <w:p w:rsidR="00000000" w:rsidDel="00000000" w:rsidP="00000000" w:rsidRDefault="00000000" w:rsidRPr="00000000" w14:paraId="00000030">
      <w:pPr>
        <w:ind w:left="0" w:firstLine="0"/>
        <w:rPr>
          <w:b w:val="1"/>
          <w:i w:val="1"/>
          <w:sz w:val="24"/>
          <w:szCs w:val="24"/>
        </w:rPr>
      </w:pPr>
      <w:r w:rsidDel="00000000" w:rsidR="00000000" w:rsidRPr="00000000">
        <w:rPr>
          <w:b w:val="1"/>
          <w:i w:val="1"/>
          <w:sz w:val="24"/>
          <w:szCs w:val="24"/>
          <w:rtl w:val="0"/>
        </w:rPr>
        <w:t xml:space="preserve">3.)Acknowledgements.</w:t>
      </w:r>
    </w:p>
    <w:p w:rsidR="00000000" w:rsidDel="00000000" w:rsidP="00000000" w:rsidRDefault="00000000" w:rsidRPr="00000000" w14:paraId="00000031">
      <w:pPr>
        <w:ind w:left="0" w:firstLine="0"/>
        <w:rPr>
          <w:b w:val="1"/>
          <w:i w:val="1"/>
          <w:sz w:val="24"/>
          <w:szCs w:val="24"/>
        </w:rPr>
      </w:pPr>
      <w:r w:rsidDel="00000000" w:rsidR="00000000" w:rsidRPr="00000000">
        <w:rPr>
          <w:rtl w:val="0"/>
        </w:rPr>
      </w:r>
    </w:p>
    <w:p w:rsidR="00000000" w:rsidDel="00000000" w:rsidP="00000000" w:rsidRDefault="00000000" w:rsidRPr="00000000" w14:paraId="00000032">
      <w:pPr>
        <w:ind w:left="0" w:firstLine="0"/>
        <w:rPr>
          <w:b w:val="1"/>
          <w:i w:val="1"/>
          <w:sz w:val="24"/>
          <w:szCs w:val="24"/>
        </w:rPr>
      </w:pPr>
      <w:r w:rsidDel="00000000" w:rsidR="00000000" w:rsidRPr="00000000">
        <w:rPr>
          <w:b w:val="1"/>
          <w:i w:val="1"/>
          <w:sz w:val="24"/>
          <w:szCs w:val="24"/>
          <w:rtl w:val="0"/>
        </w:rPr>
        <w:t xml:space="preserve">4.)Abstract</w:t>
      </w:r>
    </w:p>
    <w:p w:rsidR="00000000" w:rsidDel="00000000" w:rsidP="00000000" w:rsidRDefault="00000000" w:rsidRPr="00000000" w14:paraId="00000033">
      <w:pPr>
        <w:ind w:left="0" w:firstLine="720"/>
        <w:rPr>
          <w:b w:val="1"/>
          <w:i w:val="1"/>
          <w:sz w:val="24"/>
          <w:szCs w:val="24"/>
        </w:rPr>
      </w:pPr>
      <w:r w:rsidDel="00000000" w:rsidR="00000000" w:rsidRPr="00000000">
        <w:rPr>
          <w:b w:val="1"/>
          <w:i w:val="1"/>
          <w:sz w:val="24"/>
          <w:szCs w:val="24"/>
          <w:rtl w:val="0"/>
        </w:rPr>
        <w:t xml:space="preserve">i.)Introduction .</w:t>
      </w:r>
    </w:p>
    <w:p w:rsidR="00000000" w:rsidDel="00000000" w:rsidP="00000000" w:rsidRDefault="00000000" w:rsidRPr="00000000" w14:paraId="00000034">
      <w:pPr>
        <w:ind w:left="0" w:firstLine="720"/>
        <w:rPr>
          <w:b w:val="1"/>
          <w:i w:val="1"/>
          <w:sz w:val="24"/>
          <w:szCs w:val="24"/>
        </w:rPr>
      </w:pPr>
      <w:r w:rsidDel="00000000" w:rsidR="00000000" w:rsidRPr="00000000">
        <w:rPr>
          <w:b w:val="1"/>
          <w:i w:val="1"/>
          <w:sz w:val="24"/>
          <w:szCs w:val="24"/>
          <w:rtl w:val="0"/>
        </w:rPr>
        <w:t xml:space="preserve">ii.)Project Ideas. </w:t>
      </w:r>
    </w:p>
    <w:p w:rsidR="00000000" w:rsidDel="00000000" w:rsidP="00000000" w:rsidRDefault="00000000" w:rsidRPr="00000000" w14:paraId="00000035">
      <w:pPr>
        <w:ind w:left="0" w:firstLine="0"/>
        <w:rPr>
          <w:b w:val="1"/>
          <w:sz w:val="48"/>
          <w:szCs w:val="48"/>
        </w:rPr>
      </w:pPr>
      <w:r w:rsidDel="00000000" w:rsidR="00000000" w:rsidRPr="00000000">
        <w:rPr>
          <w:rtl w:val="0"/>
        </w:rPr>
      </w:r>
    </w:p>
    <w:p w:rsidR="00000000" w:rsidDel="00000000" w:rsidP="00000000" w:rsidRDefault="00000000" w:rsidRPr="00000000" w14:paraId="00000036">
      <w:pPr>
        <w:ind w:left="0" w:firstLine="0"/>
        <w:rPr>
          <w:b w:val="1"/>
          <w:i w:val="1"/>
          <w:sz w:val="24"/>
          <w:szCs w:val="24"/>
        </w:rPr>
      </w:pPr>
      <w:r w:rsidDel="00000000" w:rsidR="00000000" w:rsidRPr="00000000">
        <w:rPr>
          <w:b w:val="1"/>
          <w:i w:val="1"/>
          <w:sz w:val="24"/>
          <w:szCs w:val="24"/>
          <w:rtl w:val="0"/>
        </w:rPr>
        <w:t xml:space="preserve">5.)Technology</w:t>
      </w:r>
    </w:p>
    <w:p w:rsidR="00000000" w:rsidDel="00000000" w:rsidP="00000000" w:rsidRDefault="00000000" w:rsidRPr="00000000" w14:paraId="00000037">
      <w:pPr>
        <w:ind w:left="0" w:firstLine="0"/>
        <w:rPr>
          <w:b w:val="1"/>
          <w:i w:val="1"/>
          <w:sz w:val="24"/>
          <w:szCs w:val="24"/>
        </w:rPr>
      </w:pPr>
      <w:r w:rsidDel="00000000" w:rsidR="00000000" w:rsidRPr="00000000">
        <w:rPr>
          <w:b w:val="1"/>
          <w:i w:val="1"/>
          <w:sz w:val="24"/>
          <w:szCs w:val="24"/>
          <w:rtl w:val="0"/>
        </w:rPr>
        <w:tab/>
        <w:t xml:space="preserve">i.)Hardware Requirements.</w:t>
      </w:r>
    </w:p>
    <w:p w:rsidR="00000000" w:rsidDel="00000000" w:rsidP="00000000" w:rsidRDefault="00000000" w:rsidRPr="00000000" w14:paraId="00000038">
      <w:pPr>
        <w:ind w:left="0" w:firstLine="0"/>
        <w:rPr>
          <w:b w:val="1"/>
          <w:i w:val="1"/>
          <w:sz w:val="24"/>
          <w:szCs w:val="24"/>
        </w:rPr>
      </w:pPr>
      <w:r w:rsidDel="00000000" w:rsidR="00000000" w:rsidRPr="00000000">
        <w:rPr>
          <w:b w:val="1"/>
          <w:i w:val="1"/>
          <w:sz w:val="24"/>
          <w:szCs w:val="24"/>
          <w:rtl w:val="0"/>
        </w:rPr>
        <w:tab/>
        <w:t xml:space="preserve">ii.)Software Requirements.</w:t>
      </w:r>
    </w:p>
    <w:p w:rsidR="00000000" w:rsidDel="00000000" w:rsidP="00000000" w:rsidRDefault="00000000" w:rsidRPr="00000000" w14:paraId="00000039">
      <w:pPr>
        <w:ind w:left="0" w:firstLine="0"/>
        <w:rPr>
          <w:b w:val="1"/>
          <w:i w:val="1"/>
          <w:sz w:val="24"/>
          <w:szCs w:val="24"/>
        </w:rPr>
      </w:pPr>
      <w:r w:rsidDel="00000000" w:rsidR="00000000" w:rsidRPr="00000000">
        <w:rPr>
          <w:rtl w:val="0"/>
        </w:rPr>
      </w:r>
    </w:p>
    <w:p w:rsidR="00000000" w:rsidDel="00000000" w:rsidP="00000000" w:rsidRDefault="00000000" w:rsidRPr="00000000" w14:paraId="0000003A">
      <w:pPr>
        <w:ind w:left="0" w:firstLine="0"/>
        <w:rPr>
          <w:b w:val="1"/>
          <w:i w:val="1"/>
          <w:sz w:val="24"/>
          <w:szCs w:val="24"/>
        </w:rPr>
      </w:pPr>
      <w:r w:rsidDel="00000000" w:rsidR="00000000" w:rsidRPr="00000000">
        <w:rPr>
          <w:b w:val="1"/>
          <w:i w:val="1"/>
          <w:sz w:val="24"/>
          <w:szCs w:val="24"/>
          <w:rtl w:val="0"/>
        </w:rPr>
        <w:t xml:space="preserve">6.)Proposed Work</w:t>
      </w:r>
    </w:p>
    <w:p w:rsidR="00000000" w:rsidDel="00000000" w:rsidP="00000000" w:rsidRDefault="00000000" w:rsidRPr="00000000" w14:paraId="0000003B">
      <w:pPr>
        <w:ind w:left="0" w:firstLine="0"/>
        <w:rPr>
          <w:b w:val="1"/>
          <w:i w:val="1"/>
          <w:sz w:val="24"/>
          <w:szCs w:val="24"/>
        </w:rPr>
      </w:pPr>
      <w:r w:rsidDel="00000000" w:rsidR="00000000" w:rsidRPr="00000000">
        <w:rPr>
          <w:b w:val="1"/>
          <w:i w:val="1"/>
          <w:sz w:val="24"/>
          <w:szCs w:val="24"/>
          <w:rtl w:val="0"/>
        </w:rPr>
        <w:tab/>
        <w:t xml:space="preserve">i.)Design</w:t>
      </w:r>
    </w:p>
    <w:p w:rsidR="00000000" w:rsidDel="00000000" w:rsidP="00000000" w:rsidRDefault="00000000" w:rsidRPr="00000000" w14:paraId="0000003C">
      <w:pPr>
        <w:ind w:left="0" w:firstLine="0"/>
        <w:rPr>
          <w:b w:val="1"/>
          <w:i w:val="1"/>
          <w:sz w:val="24"/>
          <w:szCs w:val="24"/>
        </w:rPr>
      </w:pPr>
      <w:r w:rsidDel="00000000" w:rsidR="00000000" w:rsidRPr="00000000">
        <w:rPr>
          <w:b w:val="1"/>
          <w:i w:val="1"/>
          <w:sz w:val="24"/>
          <w:szCs w:val="24"/>
          <w:rtl w:val="0"/>
        </w:rPr>
        <w:tab/>
        <w:tab/>
        <w:t xml:space="preserve">i.)Use case diagram.</w:t>
      </w:r>
    </w:p>
    <w:p w:rsidR="00000000" w:rsidDel="00000000" w:rsidP="00000000" w:rsidRDefault="00000000" w:rsidRPr="00000000" w14:paraId="0000003D">
      <w:pPr>
        <w:ind w:left="0" w:firstLine="0"/>
        <w:rPr>
          <w:b w:val="1"/>
          <w:i w:val="1"/>
          <w:sz w:val="24"/>
          <w:szCs w:val="24"/>
        </w:rPr>
      </w:pPr>
      <w:r w:rsidDel="00000000" w:rsidR="00000000" w:rsidRPr="00000000">
        <w:rPr>
          <w:b w:val="1"/>
          <w:i w:val="1"/>
          <w:sz w:val="24"/>
          <w:szCs w:val="24"/>
          <w:rtl w:val="0"/>
        </w:rPr>
        <w:tab/>
        <w:tab/>
        <w:t xml:space="preserve">ii.)Flowchart.</w:t>
      </w:r>
    </w:p>
    <w:p w:rsidR="00000000" w:rsidDel="00000000" w:rsidP="00000000" w:rsidRDefault="00000000" w:rsidRPr="00000000" w14:paraId="0000003E">
      <w:pPr>
        <w:ind w:left="0" w:firstLine="0"/>
        <w:rPr>
          <w:b w:val="1"/>
          <w:i w:val="1"/>
          <w:sz w:val="24"/>
          <w:szCs w:val="24"/>
        </w:rPr>
      </w:pPr>
      <w:r w:rsidDel="00000000" w:rsidR="00000000" w:rsidRPr="00000000">
        <w:rPr>
          <w:b w:val="1"/>
          <w:i w:val="1"/>
          <w:sz w:val="24"/>
          <w:szCs w:val="24"/>
          <w:rtl w:val="0"/>
        </w:rPr>
        <w:tab/>
      </w:r>
    </w:p>
    <w:p w:rsidR="00000000" w:rsidDel="00000000" w:rsidP="00000000" w:rsidRDefault="00000000" w:rsidRPr="00000000" w14:paraId="0000003F">
      <w:pPr>
        <w:ind w:left="0" w:firstLine="0"/>
        <w:rPr>
          <w:b w:val="1"/>
          <w:i w:val="1"/>
          <w:sz w:val="24"/>
          <w:szCs w:val="24"/>
        </w:rPr>
      </w:pPr>
      <w:r w:rsidDel="00000000" w:rsidR="00000000" w:rsidRPr="00000000">
        <w:rPr>
          <w:b w:val="1"/>
          <w:i w:val="1"/>
          <w:sz w:val="24"/>
          <w:szCs w:val="24"/>
          <w:rtl w:val="0"/>
        </w:rPr>
        <w:tab/>
        <w:t xml:space="preserve">ii.)Implementation</w:t>
      </w:r>
    </w:p>
    <w:p w:rsidR="00000000" w:rsidDel="00000000" w:rsidP="00000000" w:rsidRDefault="00000000" w:rsidRPr="00000000" w14:paraId="00000040">
      <w:pPr>
        <w:ind w:left="0" w:firstLine="0"/>
        <w:rPr>
          <w:b w:val="1"/>
          <w:i w:val="1"/>
          <w:sz w:val="24"/>
          <w:szCs w:val="24"/>
        </w:rPr>
      </w:pPr>
      <w:r w:rsidDel="00000000" w:rsidR="00000000" w:rsidRPr="00000000">
        <w:rPr>
          <w:b w:val="1"/>
          <w:i w:val="1"/>
          <w:sz w:val="24"/>
          <w:szCs w:val="24"/>
          <w:rtl w:val="0"/>
        </w:rPr>
        <w:tab/>
        <w:tab/>
        <w:t xml:space="preserve">i.)Description of main module , highlighting any algorithm.</w:t>
      </w:r>
    </w:p>
    <w:p w:rsidR="00000000" w:rsidDel="00000000" w:rsidP="00000000" w:rsidRDefault="00000000" w:rsidRPr="00000000" w14:paraId="00000041">
      <w:pPr>
        <w:ind w:left="0" w:firstLine="0"/>
        <w:rPr>
          <w:b w:val="1"/>
          <w:i w:val="1"/>
          <w:sz w:val="24"/>
          <w:szCs w:val="24"/>
        </w:rPr>
      </w:pPr>
      <w:r w:rsidDel="00000000" w:rsidR="00000000" w:rsidRPr="00000000">
        <w:rPr>
          <w:b w:val="1"/>
          <w:i w:val="1"/>
          <w:sz w:val="24"/>
          <w:szCs w:val="24"/>
          <w:rtl w:val="0"/>
        </w:rPr>
        <w:tab/>
        <w:tab/>
        <w:t xml:space="preserve">ii.)Github links and folder structures</w:t>
      </w:r>
    </w:p>
    <w:p w:rsidR="00000000" w:rsidDel="00000000" w:rsidP="00000000" w:rsidRDefault="00000000" w:rsidRPr="00000000" w14:paraId="00000042">
      <w:pPr>
        <w:ind w:left="0" w:firstLine="0"/>
        <w:rPr>
          <w:b w:val="1"/>
          <w:i w:val="1"/>
          <w:sz w:val="24"/>
          <w:szCs w:val="24"/>
        </w:rPr>
      </w:pPr>
      <w:r w:rsidDel="00000000" w:rsidR="00000000" w:rsidRPr="00000000">
        <w:rPr>
          <w:rtl w:val="0"/>
        </w:rPr>
      </w:r>
    </w:p>
    <w:p w:rsidR="00000000" w:rsidDel="00000000" w:rsidP="00000000" w:rsidRDefault="00000000" w:rsidRPr="00000000" w14:paraId="00000043">
      <w:pPr>
        <w:ind w:left="0" w:firstLine="0"/>
        <w:rPr>
          <w:b w:val="1"/>
          <w:i w:val="1"/>
          <w:sz w:val="24"/>
          <w:szCs w:val="24"/>
        </w:rPr>
      </w:pPr>
      <w:r w:rsidDel="00000000" w:rsidR="00000000" w:rsidRPr="00000000">
        <w:rPr>
          <w:b w:val="1"/>
          <w:i w:val="1"/>
          <w:sz w:val="24"/>
          <w:szCs w:val="24"/>
          <w:rtl w:val="0"/>
        </w:rPr>
        <w:t xml:space="preserve">7.)Result </w:t>
      </w:r>
    </w:p>
    <w:p w:rsidR="00000000" w:rsidDel="00000000" w:rsidP="00000000" w:rsidRDefault="00000000" w:rsidRPr="00000000" w14:paraId="00000044">
      <w:pPr>
        <w:ind w:left="0" w:firstLine="0"/>
        <w:rPr>
          <w:b w:val="1"/>
          <w:i w:val="1"/>
          <w:sz w:val="24"/>
          <w:szCs w:val="24"/>
        </w:rPr>
      </w:pPr>
      <w:r w:rsidDel="00000000" w:rsidR="00000000" w:rsidRPr="00000000">
        <w:rPr>
          <w:rtl w:val="0"/>
        </w:rPr>
      </w:r>
    </w:p>
    <w:p w:rsidR="00000000" w:rsidDel="00000000" w:rsidP="00000000" w:rsidRDefault="00000000" w:rsidRPr="00000000" w14:paraId="00000045">
      <w:pPr>
        <w:ind w:left="0" w:firstLine="0"/>
        <w:rPr>
          <w:b w:val="1"/>
          <w:i w:val="1"/>
          <w:sz w:val="24"/>
          <w:szCs w:val="24"/>
        </w:rPr>
      </w:pPr>
      <w:r w:rsidDel="00000000" w:rsidR="00000000" w:rsidRPr="00000000">
        <w:rPr>
          <w:b w:val="1"/>
          <w:i w:val="1"/>
          <w:sz w:val="24"/>
          <w:szCs w:val="24"/>
          <w:rtl w:val="0"/>
        </w:rPr>
        <w:t xml:space="preserve">8.)Discussion of Future Work </w:t>
      </w:r>
    </w:p>
    <w:p w:rsidR="00000000" w:rsidDel="00000000" w:rsidP="00000000" w:rsidRDefault="00000000" w:rsidRPr="00000000" w14:paraId="00000046">
      <w:pPr>
        <w:ind w:left="0" w:firstLine="0"/>
        <w:rPr>
          <w:b w:val="1"/>
          <w:i w:val="1"/>
          <w:sz w:val="24"/>
          <w:szCs w:val="24"/>
        </w:rPr>
      </w:pPr>
      <w:r w:rsidDel="00000000" w:rsidR="00000000" w:rsidRPr="00000000">
        <w:rPr>
          <w:rtl w:val="0"/>
        </w:rPr>
      </w:r>
    </w:p>
    <w:p w:rsidR="00000000" w:rsidDel="00000000" w:rsidP="00000000" w:rsidRDefault="00000000" w:rsidRPr="00000000" w14:paraId="00000047">
      <w:pPr>
        <w:ind w:left="0" w:firstLine="0"/>
        <w:rPr>
          <w:b w:val="1"/>
          <w:i w:val="1"/>
          <w:sz w:val="24"/>
          <w:szCs w:val="24"/>
        </w:rPr>
      </w:pPr>
      <w:r w:rsidDel="00000000" w:rsidR="00000000" w:rsidRPr="00000000">
        <w:rPr>
          <w:b w:val="1"/>
          <w:i w:val="1"/>
          <w:sz w:val="24"/>
          <w:szCs w:val="24"/>
          <w:rtl w:val="0"/>
        </w:rPr>
        <w:t xml:space="preserve">9.)References</w:t>
      </w:r>
    </w:p>
    <w:p w:rsidR="00000000" w:rsidDel="00000000" w:rsidP="00000000" w:rsidRDefault="00000000" w:rsidRPr="00000000" w14:paraId="00000048">
      <w:pPr>
        <w:ind w:left="0" w:firstLine="0"/>
        <w:rPr>
          <w:b w:val="1"/>
          <w:i w:val="1"/>
          <w:sz w:val="24"/>
          <w:szCs w:val="24"/>
        </w:rPr>
      </w:pPr>
      <w:r w:rsidDel="00000000" w:rsidR="00000000" w:rsidRPr="00000000">
        <w:rPr>
          <w:rtl w:val="0"/>
        </w:rPr>
      </w:r>
    </w:p>
    <w:p w:rsidR="00000000" w:rsidDel="00000000" w:rsidP="00000000" w:rsidRDefault="00000000" w:rsidRPr="00000000" w14:paraId="00000049">
      <w:pPr>
        <w:ind w:left="0" w:firstLine="0"/>
        <w:rPr>
          <w:b w:val="1"/>
          <w:sz w:val="48"/>
          <w:szCs w:val="48"/>
        </w:rPr>
      </w:pPr>
      <w:r w:rsidDel="00000000" w:rsidR="00000000" w:rsidRPr="00000000">
        <w:rPr>
          <w:rtl w:val="0"/>
        </w:rPr>
      </w:r>
    </w:p>
    <w:p w:rsidR="00000000" w:rsidDel="00000000" w:rsidP="00000000" w:rsidRDefault="00000000" w:rsidRPr="00000000" w14:paraId="0000004A">
      <w:pPr>
        <w:ind w:left="0" w:firstLine="0"/>
        <w:rPr>
          <w:b w:val="1"/>
          <w:sz w:val="48"/>
          <w:szCs w:val="48"/>
        </w:rPr>
      </w:pPr>
      <w:r w:rsidDel="00000000" w:rsidR="00000000" w:rsidRPr="00000000">
        <w:rPr>
          <w:rtl w:val="0"/>
        </w:rPr>
      </w:r>
    </w:p>
    <w:p w:rsidR="00000000" w:rsidDel="00000000" w:rsidP="00000000" w:rsidRDefault="00000000" w:rsidRPr="00000000" w14:paraId="0000004B">
      <w:pPr>
        <w:ind w:left="0" w:firstLine="0"/>
        <w:rPr>
          <w:b w:val="1"/>
          <w:sz w:val="48"/>
          <w:szCs w:val="48"/>
        </w:rPr>
      </w:pPr>
      <w:r w:rsidDel="00000000" w:rsidR="00000000" w:rsidRPr="00000000">
        <w:rPr>
          <w:rtl w:val="0"/>
        </w:rPr>
      </w:r>
    </w:p>
    <w:p w:rsidR="00000000" w:rsidDel="00000000" w:rsidP="00000000" w:rsidRDefault="00000000" w:rsidRPr="00000000" w14:paraId="0000004C">
      <w:pPr>
        <w:ind w:left="0" w:firstLine="0"/>
        <w:rPr>
          <w:b w:val="1"/>
          <w:sz w:val="48"/>
          <w:szCs w:val="48"/>
        </w:rPr>
      </w:pPr>
      <w:r w:rsidDel="00000000" w:rsidR="00000000" w:rsidRPr="00000000">
        <w:rPr>
          <w:rtl w:val="0"/>
        </w:rPr>
      </w:r>
    </w:p>
    <w:p w:rsidR="00000000" w:rsidDel="00000000" w:rsidP="00000000" w:rsidRDefault="00000000" w:rsidRPr="00000000" w14:paraId="0000004D">
      <w:pPr>
        <w:ind w:left="0" w:firstLine="0"/>
        <w:rPr>
          <w:b w:val="1"/>
          <w:sz w:val="48"/>
          <w:szCs w:val="48"/>
        </w:rPr>
      </w:pPr>
      <w:r w:rsidDel="00000000" w:rsidR="00000000" w:rsidRPr="00000000">
        <w:rPr>
          <w:rtl w:val="0"/>
        </w:rPr>
      </w:r>
    </w:p>
    <w:p w:rsidR="00000000" w:rsidDel="00000000" w:rsidP="00000000" w:rsidRDefault="00000000" w:rsidRPr="00000000" w14:paraId="0000004E">
      <w:pPr>
        <w:ind w:left="0" w:firstLine="0"/>
        <w:rPr>
          <w:b w:val="1"/>
          <w:sz w:val="48"/>
          <w:szCs w:val="48"/>
        </w:rPr>
      </w:pPr>
      <w:r w:rsidDel="00000000" w:rsidR="00000000" w:rsidRPr="00000000">
        <w:rPr>
          <w:rtl w:val="0"/>
        </w:rPr>
      </w:r>
    </w:p>
    <w:p w:rsidR="00000000" w:rsidDel="00000000" w:rsidP="00000000" w:rsidRDefault="00000000" w:rsidRPr="00000000" w14:paraId="0000004F">
      <w:pPr>
        <w:ind w:left="0" w:firstLine="0"/>
        <w:rPr>
          <w:b w:val="1"/>
          <w:sz w:val="48"/>
          <w:szCs w:val="48"/>
        </w:rPr>
      </w:pPr>
      <w:r w:rsidDel="00000000" w:rsidR="00000000" w:rsidRPr="00000000">
        <w:rPr>
          <w:rtl w:val="0"/>
        </w:rPr>
      </w:r>
    </w:p>
    <w:p w:rsidR="00000000" w:rsidDel="00000000" w:rsidP="00000000" w:rsidRDefault="00000000" w:rsidRPr="00000000" w14:paraId="00000050">
      <w:pPr>
        <w:ind w:left="0" w:firstLine="0"/>
        <w:rPr>
          <w:b w:val="1"/>
          <w:sz w:val="48"/>
          <w:szCs w:val="48"/>
        </w:rPr>
      </w:pPr>
      <w:r w:rsidDel="00000000" w:rsidR="00000000" w:rsidRPr="00000000">
        <w:rPr>
          <w:rtl w:val="0"/>
        </w:rPr>
      </w:r>
    </w:p>
    <w:p w:rsidR="00000000" w:rsidDel="00000000" w:rsidP="00000000" w:rsidRDefault="00000000" w:rsidRPr="00000000" w14:paraId="00000051">
      <w:pPr>
        <w:ind w:left="0" w:firstLine="0"/>
        <w:rPr>
          <w:b w:val="1"/>
          <w:sz w:val="48"/>
          <w:szCs w:val="48"/>
        </w:rPr>
      </w:pPr>
      <w:r w:rsidDel="00000000" w:rsidR="00000000" w:rsidRPr="00000000">
        <w:rPr>
          <w:b w:val="1"/>
          <w:sz w:val="48"/>
          <w:szCs w:val="48"/>
          <w:rtl w:val="0"/>
        </w:rPr>
        <w:t xml:space="preserve">Acknowledgements</w:t>
      </w:r>
    </w:p>
    <w:p w:rsidR="00000000" w:rsidDel="00000000" w:rsidP="00000000" w:rsidRDefault="00000000" w:rsidRPr="00000000" w14:paraId="00000052">
      <w:pPr>
        <w:ind w:left="0" w:firstLine="0"/>
        <w:rPr>
          <w:b w:val="1"/>
          <w:sz w:val="48"/>
          <w:szCs w:val="48"/>
        </w:rPr>
      </w:pPr>
      <w:r w:rsidDel="00000000" w:rsidR="00000000" w:rsidRPr="00000000">
        <w:rPr>
          <w:rtl w:val="0"/>
        </w:rPr>
      </w:r>
    </w:p>
    <w:p w:rsidR="00000000" w:rsidDel="00000000" w:rsidP="00000000" w:rsidRDefault="00000000" w:rsidRPr="00000000" w14:paraId="00000053">
      <w:pPr>
        <w:ind w:left="0" w:firstLine="0"/>
        <w:rPr>
          <w:i w:val="1"/>
        </w:rPr>
      </w:pPr>
      <w:r w:rsidDel="00000000" w:rsidR="00000000" w:rsidRPr="00000000">
        <w:rPr>
          <w:i w:val="1"/>
          <w:rtl w:val="0"/>
        </w:rPr>
        <w:t xml:space="preserve">The satisfaction that accompanies the successful completion of this project would not be in complete without the mention of the people who made it possible, without whose constant guidance and encouragement would have made efforts go in vain. We consider ourselves privileged to express gratitude and respect towards all those who guided us through the completion of this project.</w:t>
      </w:r>
    </w:p>
    <w:p w:rsidR="00000000" w:rsidDel="00000000" w:rsidP="00000000" w:rsidRDefault="00000000" w:rsidRPr="00000000" w14:paraId="00000054">
      <w:pPr>
        <w:ind w:left="0" w:firstLine="0"/>
        <w:rPr>
          <w:i w:val="1"/>
        </w:rPr>
      </w:pPr>
      <w:r w:rsidDel="00000000" w:rsidR="00000000" w:rsidRPr="00000000">
        <w:rPr>
          <w:rtl w:val="0"/>
        </w:rPr>
      </w:r>
    </w:p>
    <w:p w:rsidR="00000000" w:rsidDel="00000000" w:rsidP="00000000" w:rsidRDefault="00000000" w:rsidRPr="00000000" w14:paraId="00000055">
      <w:pPr>
        <w:ind w:left="0" w:firstLine="0"/>
        <w:rPr>
          <w:i w:val="1"/>
        </w:rPr>
      </w:pPr>
      <w:r w:rsidDel="00000000" w:rsidR="00000000" w:rsidRPr="00000000">
        <w:rPr>
          <w:i w:val="1"/>
          <w:rtl w:val="0"/>
        </w:rPr>
        <w:tab/>
        <w:tab/>
        <w:tab/>
        <w:tab/>
        <w:t xml:space="preserve">We convey thanks to my project guide Mrs.Prasanna of Information technology Department for providing encouragement, constant support and guidance which was of a great help to complete this project successfully.</w:t>
      </w:r>
    </w:p>
    <w:p w:rsidR="00000000" w:rsidDel="00000000" w:rsidP="00000000" w:rsidRDefault="00000000" w:rsidRPr="00000000" w14:paraId="00000056">
      <w:pPr>
        <w:ind w:left="0" w:firstLine="0"/>
        <w:rPr>
          <w:i w:val="1"/>
        </w:rPr>
      </w:pPr>
      <w:r w:rsidDel="00000000" w:rsidR="00000000" w:rsidRPr="00000000">
        <w:rPr>
          <w:rtl w:val="0"/>
        </w:rPr>
      </w:r>
    </w:p>
    <w:p w:rsidR="00000000" w:rsidDel="00000000" w:rsidP="00000000" w:rsidRDefault="00000000" w:rsidRPr="00000000" w14:paraId="00000057">
      <w:pPr>
        <w:ind w:left="0" w:firstLine="0"/>
        <w:rPr>
          <w:i w:val="1"/>
        </w:rPr>
      </w:pPr>
      <w:r w:rsidDel="00000000" w:rsidR="00000000" w:rsidRPr="00000000">
        <w:rPr>
          <w:i w:val="1"/>
          <w:rtl w:val="0"/>
        </w:rPr>
        <w:t xml:space="preserve">Last but not the least, we wish to thank our parents for financing our studies in this privileged Vasavi College of Engineering as well as for constantly encouraging us to learn engineering. Their personal sacrifice in providing this opportunity to learn engineering is gratefully acknowledged.</w:t>
      </w:r>
    </w:p>
    <w:p w:rsidR="00000000" w:rsidDel="00000000" w:rsidP="00000000" w:rsidRDefault="00000000" w:rsidRPr="00000000" w14:paraId="00000058">
      <w:pPr>
        <w:ind w:left="0" w:firstLine="0"/>
        <w:rPr>
          <w:i w:val="1"/>
        </w:rPr>
      </w:pPr>
      <w:r w:rsidDel="00000000" w:rsidR="00000000" w:rsidRPr="00000000">
        <w:rPr>
          <w:rtl w:val="0"/>
        </w:rPr>
      </w:r>
    </w:p>
    <w:p w:rsidR="00000000" w:rsidDel="00000000" w:rsidP="00000000" w:rsidRDefault="00000000" w:rsidRPr="00000000" w14:paraId="00000059">
      <w:pPr>
        <w:ind w:left="0" w:firstLine="0"/>
        <w:rPr>
          <w:i w:val="1"/>
        </w:rPr>
      </w:pPr>
      <w:r w:rsidDel="00000000" w:rsidR="00000000" w:rsidRPr="00000000">
        <w:rPr>
          <w:rtl w:val="0"/>
        </w:rPr>
      </w:r>
    </w:p>
    <w:p w:rsidR="00000000" w:rsidDel="00000000" w:rsidP="00000000" w:rsidRDefault="00000000" w:rsidRPr="00000000" w14:paraId="0000005A">
      <w:pPr>
        <w:ind w:left="0" w:firstLine="0"/>
        <w:rPr>
          <w:i w:val="1"/>
        </w:rPr>
      </w:pPr>
      <w:r w:rsidDel="00000000" w:rsidR="00000000" w:rsidRPr="00000000">
        <w:rPr>
          <w:rtl w:val="0"/>
        </w:rPr>
      </w:r>
    </w:p>
    <w:p w:rsidR="00000000" w:rsidDel="00000000" w:rsidP="00000000" w:rsidRDefault="00000000" w:rsidRPr="00000000" w14:paraId="0000005B">
      <w:pPr>
        <w:ind w:left="0" w:firstLine="0"/>
        <w:rPr>
          <w:i w:val="1"/>
        </w:rPr>
      </w:pPr>
      <w:r w:rsidDel="00000000" w:rsidR="00000000" w:rsidRPr="00000000">
        <w:rPr>
          <w:rtl w:val="0"/>
        </w:rPr>
      </w:r>
    </w:p>
    <w:p w:rsidR="00000000" w:rsidDel="00000000" w:rsidP="00000000" w:rsidRDefault="00000000" w:rsidRPr="00000000" w14:paraId="0000005C">
      <w:pPr>
        <w:ind w:left="0" w:firstLine="0"/>
        <w:rPr>
          <w:i w:val="1"/>
        </w:rPr>
      </w:pPr>
      <w:r w:rsidDel="00000000" w:rsidR="00000000" w:rsidRPr="00000000">
        <w:rPr>
          <w:rtl w:val="0"/>
        </w:rPr>
      </w:r>
    </w:p>
    <w:p w:rsidR="00000000" w:rsidDel="00000000" w:rsidP="00000000" w:rsidRDefault="00000000" w:rsidRPr="00000000" w14:paraId="0000005D">
      <w:pPr>
        <w:ind w:left="0" w:firstLine="0"/>
        <w:rPr>
          <w:i w:val="1"/>
        </w:rPr>
      </w:pPr>
      <w:r w:rsidDel="00000000" w:rsidR="00000000" w:rsidRPr="00000000">
        <w:rPr>
          <w:rtl w:val="0"/>
        </w:rPr>
      </w:r>
    </w:p>
    <w:p w:rsidR="00000000" w:rsidDel="00000000" w:rsidP="00000000" w:rsidRDefault="00000000" w:rsidRPr="00000000" w14:paraId="0000005E">
      <w:pPr>
        <w:ind w:left="0" w:firstLine="0"/>
        <w:rPr>
          <w:i w:val="1"/>
        </w:rPr>
      </w:pPr>
      <w:r w:rsidDel="00000000" w:rsidR="00000000" w:rsidRPr="00000000">
        <w:rPr>
          <w:rtl w:val="0"/>
        </w:rPr>
      </w:r>
    </w:p>
    <w:p w:rsidR="00000000" w:rsidDel="00000000" w:rsidP="00000000" w:rsidRDefault="00000000" w:rsidRPr="00000000" w14:paraId="0000005F">
      <w:pPr>
        <w:ind w:left="0" w:firstLine="0"/>
        <w:rPr>
          <w:i w:val="1"/>
        </w:rPr>
      </w:pPr>
      <w:r w:rsidDel="00000000" w:rsidR="00000000" w:rsidRPr="00000000">
        <w:rPr>
          <w:rtl w:val="0"/>
        </w:rPr>
      </w:r>
    </w:p>
    <w:p w:rsidR="00000000" w:rsidDel="00000000" w:rsidP="00000000" w:rsidRDefault="00000000" w:rsidRPr="00000000" w14:paraId="00000060">
      <w:pPr>
        <w:ind w:left="0" w:firstLine="0"/>
        <w:rPr>
          <w:i w:val="1"/>
        </w:rPr>
      </w:pPr>
      <w:r w:rsidDel="00000000" w:rsidR="00000000" w:rsidRPr="00000000">
        <w:rPr>
          <w:rtl w:val="0"/>
        </w:rPr>
      </w:r>
    </w:p>
    <w:p w:rsidR="00000000" w:rsidDel="00000000" w:rsidP="00000000" w:rsidRDefault="00000000" w:rsidRPr="00000000" w14:paraId="00000061">
      <w:pPr>
        <w:ind w:left="0" w:firstLine="0"/>
        <w:rPr>
          <w:i w:val="1"/>
        </w:rPr>
      </w:pPr>
      <w:r w:rsidDel="00000000" w:rsidR="00000000" w:rsidRPr="00000000">
        <w:rPr>
          <w:rtl w:val="0"/>
        </w:rPr>
      </w:r>
    </w:p>
    <w:p w:rsidR="00000000" w:rsidDel="00000000" w:rsidP="00000000" w:rsidRDefault="00000000" w:rsidRPr="00000000" w14:paraId="00000062">
      <w:pPr>
        <w:ind w:left="0" w:firstLine="0"/>
        <w:rPr>
          <w:i w:val="1"/>
        </w:rPr>
      </w:pPr>
      <w:r w:rsidDel="00000000" w:rsidR="00000000" w:rsidRPr="00000000">
        <w:rPr>
          <w:rtl w:val="0"/>
        </w:rPr>
      </w:r>
    </w:p>
    <w:p w:rsidR="00000000" w:rsidDel="00000000" w:rsidP="00000000" w:rsidRDefault="00000000" w:rsidRPr="00000000" w14:paraId="00000063">
      <w:pPr>
        <w:ind w:left="0" w:firstLine="0"/>
        <w:rPr>
          <w:i w:val="1"/>
        </w:rPr>
      </w:pPr>
      <w:r w:rsidDel="00000000" w:rsidR="00000000" w:rsidRPr="00000000">
        <w:rPr>
          <w:rtl w:val="0"/>
        </w:rPr>
      </w:r>
    </w:p>
    <w:p w:rsidR="00000000" w:rsidDel="00000000" w:rsidP="00000000" w:rsidRDefault="00000000" w:rsidRPr="00000000" w14:paraId="00000064">
      <w:pPr>
        <w:ind w:left="0" w:firstLine="0"/>
        <w:rPr>
          <w:i w:val="1"/>
        </w:rPr>
      </w:pPr>
      <w:r w:rsidDel="00000000" w:rsidR="00000000" w:rsidRPr="00000000">
        <w:rPr>
          <w:rtl w:val="0"/>
        </w:rPr>
      </w:r>
    </w:p>
    <w:p w:rsidR="00000000" w:rsidDel="00000000" w:rsidP="00000000" w:rsidRDefault="00000000" w:rsidRPr="00000000" w14:paraId="00000065">
      <w:pPr>
        <w:ind w:left="0" w:firstLine="0"/>
        <w:rPr>
          <w:i w:val="1"/>
        </w:rPr>
      </w:pPr>
      <w:r w:rsidDel="00000000" w:rsidR="00000000" w:rsidRPr="00000000">
        <w:rPr>
          <w:rtl w:val="0"/>
        </w:rPr>
      </w:r>
    </w:p>
    <w:p w:rsidR="00000000" w:rsidDel="00000000" w:rsidP="00000000" w:rsidRDefault="00000000" w:rsidRPr="00000000" w14:paraId="00000066">
      <w:pPr>
        <w:ind w:left="0" w:firstLine="0"/>
        <w:rPr>
          <w:i w:val="1"/>
        </w:rPr>
      </w:pPr>
      <w:r w:rsidDel="00000000" w:rsidR="00000000" w:rsidRPr="00000000">
        <w:rPr>
          <w:rtl w:val="0"/>
        </w:rPr>
      </w:r>
    </w:p>
    <w:p w:rsidR="00000000" w:rsidDel="00000000" w:rsidP="00000000" w:rsidRDefault="00000000" w:rsidRPr="00000000" w14:paraId="00000067">
      <w:pPr>
        <w:ind w:left="0" w:firstLine="0"/>
        <w:rPr>
          <w:i w:val="1"/>
        </w:rPr>
      </w:pPr>
      <w:r w:rsidDel="00000000" w:rsidR="00000000" w:rsidRPr="00000000">
        <w:rPr>
          <w:rtl w:val="0"/>
        </w:rPr>
      </w:r>
    </w:p>
    <w:p w:rsidR="00000000" w:rsidDel="00000000" w:rsidP="00000000" w:rsidRDefault="00000000" w:rsidRPr="00000000" w14:paraId="00000068">
      <w:pPr>
        <w:ind w:left="0" w:firstLine="0"/>
        <w:rPr>
          <w:i w:val="1"/>
        </w:rPr>
      </w:pPr>
      <w:r w:rsidDel="00000000" w:rsidR="00000000" w:rsidRPr="00000000">
        <w:rPr>
          <w:rtl w:val="0"/>
        </w:rPr>
      </w:r>
    </w:p>
    <w:p w:rsidR="00000000" w:rsidDel="00000000" w:rsidP="00000000" w:rsidRDefault="00000000" w:rsidRPr="00000000" w14:paraId="00000069">
      <w:pPr>
        <w:ind w:left="0" w:firstLine="0"/>
        <w:rPr>
          <w:i w:val="1"/>
        </w:rPr>
      </w:pPr>
      <w:r w:rsidDel="00000000" w:rsidR="00000000" w:rsidRPr="00000000">
        <w:rPr>
          <w:rtl w:val="0"/>
        </w:rPr>
      </w:r>
    </w:p>
    <w:p w:rsidR="00000000" w:rsidDel="00000000" w:rsidP="00000000" w:rsidRDefault="00000000" w:rsidRPr="00000000" w14:paraId="0000006A">
      <w:pPr>
        <w:ind w:left="0" w:firstLine="0"/>
        <w:rPr>
          <w:i w:val="1"/>
        </w:rPr>
      </w:pPr>
      <w:r w:rsidDel="00000000" w:rsidR="00000000" w:rsidRPr="00000000">
        <w:rPr>
          <w:rtl w:val="0"/>
        </w:rPr>
      </w:r>
    </w:p>
    <w:p w:rsidR="00000000" w:rsidDel="00000000" w:rsidP="00000000" w:rsidRDefault="00000000" w:rsidRPr="00000000" w14:paraId="0000006B">
      <w:pPr>
        <w:ind w:left="0" w:firstLine="0"/>
        <w:rPr>
          <w:i w:val="1"/>
        </w:rPr>
      </w:pPr>
      <w:r w:rsidDel="00000000" w:rsidR="00000000" w:rsidRPr="00000000">
        <w:rPr>
          <w:rtl w:val="0"/>
        </w:rPr>
      </w:r>
    </w:p>
    <w:p w:rsidR="00000000" w:rsidDel="00000000" w:rsidP="00000000" w:rsidRDefault="00000000" w:rsidRPr="00000000" w14:paraId="0000006C">
      <w:pPr>
        <w:ind w:left="0" w:firstLine="0"/>
        <w:rPr>
          <w:i w:val="1"/>
        </w:rPr>
      </w:pPr>
      <w:r w:rsidDel="00000000" w:rsidR="00000000" w:rsidRPr="00000000">
        <w:rPr>
          <w:rtl w:val="0"/>
        </w:rPr>
      </w:r>
    </w:p>
    <w:p w:rsidR="00000000" w:rsidDel="00000000" w:rsidP="00000000" w:rsidRDefault="00000000" w:rsidRPr="00000000" w14:paraId="0000006D">
      <w:pPr>
        <w:ind w:left="0" w:firstLine="0"/>
        <w:rPr>
          <w:i w:val="1"/>
        </w:rPr>
      </w:pPr>
      <w:r w:rsidDel="00000000" w:rsidR="00000000" w:rsidRPr="00000000">
        <w:rPr>
          <w:rtl w:val="0"/>
        </w:rPr>
      </w:r>
    </w:p>
    <w:p w:rsidR="00000000" w:rsidDel="00000000" w:rsidP="00000000" w:rsidRDefault="00000000" w:rsidRPr="00000000" w14:paraId="0000006E">
      <w:pPr>
        <w:ind w:left="0" w:firstLine="0"/>
        <w:rPr>
          <w:i w:val="1"/>
        </w:rPr>
      </w:pPr>
      <w:r w:rsidDel="00000000" w:rsidR="00000000" w:rsidRPr="00000000">
        <w:rPr>
          <w:rtl w:val="0"/>
        </w:rPr>
      </w:r>
    </w:p>
    <w:p w:rsidR="00000000" w:rsidDel="00000000" w:rsidP="00000000" w:rsidRDefault="00000000" w:rsidRPr="00000000" w14:paraId="0000006F">
      <w:pPr>
        <w:ind w:left="0" w:firstLine="0"/>
        <w:rPr>
          <w:i w:val="1"/>
        </w:rPr>
      </w:pPr>
      <w:r w:rsidDel="00000000" w:rsidR="00000000" w:rsidRPr="00000000">
        <w:rPr>
          <w:rtl w:val="0"/>
        </w:rPr>
      </w:r>
    </w:p>
    <w:p w:rsidR="00000000" w:rsidDel="00000000" w:rsidP="00000000" w:rsidRDefault="00000000" w:rsidRPr="00000000" w14:paraId="00000070">
      <w:pPr>
        <w:ind w:left="0" w:firstLine="0"/>
        <w:rPr>
          <w:i w:val="1"/>
        </w:rPr>
      </w:pPr>
      <w:r w:rsidDel="00000000" w:rsidR="00000000" w:rsidRPr="00000000">
        <w:rPr>
          <w:rtl w:val="0"/>
        </w:rPr>
      </w:r>
    </w:p>
    <w:p w:rsidR="00000000" w:rsidDel="00000000" w:rsidP="00000000" w:rsidRDefault="00000000" w:rsidRPr="00000000" w14:paraId="00000071">
      <w:pPr>
        <w:ind w:left="2160" w:firstLine="720"/>
        <w:rPr>
          <w:b w:val="1"/>
          <w:sz w:val="60"/>
          <w:szCs w:val="60"/>
        </w:rPr>
      </w:pPr>
      <w:r w:rsidDel="00000000" w:rsidR="00000000" w:rsidRPr="00000000">
        <w:rPr>
          <w:rtl w:val="0"/>
        </w:rPr>
      </w:r>
    </w:p>
    <w:p w:rsidR="00000000" w:rsidDel="00000000" w:rsidP="00000000" w:rsidRDefault="00000000" w:rsidRPr="00000000" w14:paraId="00000072">
      <w:pPr>
        <w:ind w:left="2160" w:firstLine="720"/>
        <w:rPr>
          <w:b w:val="1"/>
          <w:sz w:val="60"/>
          <w:szCs w:val="60"/>
        </w:rPr>
      </w:pPr>
      <w:r w:rsidDel="00000000" w:rsidR="00000000" w:rsidRPr="00000000">
        <w:rPr>
          <w:rtl w:val="0"/>
        </w:rPr>
      </w:r>
    </w:p>
    <w:p w:rsidR="00000000" w:rsidDel="00000000" w:rsidP="00000000" w:rsidRDefault="00000000" w:rsidRPr="00000000" w14:paraId="00000073">
      <w:pPr>
        <w:ind w:left="2160" w:firstLine="720"/>
        <w:rPr>
          <w:b w:val="1"/>
          <w:sz w:val="60"/>
          <w:szCs w:val="60"/>
        </w:rPr>
      </w:pPr>
      <w:r w:rsidDel="00000000" w:rsidR="00000000" w:rsidRPr="00000000">
        <w:rPr>
          <w:rtl w:val="0"/>
        </w:rPr>
      </w:r>
    </w:p>
    <w:p w:rsidR="00000000" w:rsidDel="00000000" w:rsidP="00000000" w:rsidRDefault="00000000" w:rsidRPr="00000000" w14:paraId="00000074">
      <w:pPr>
        <w:ind w:left="2160" w:firstLine="720"/>
        <w:rPr>
          <w:b w:val="1"/>
          <w:sz w:val="60"/>
          <w:szCs w:val="60"/>
        </w:rPr>
      </w:pPr>
      <w:r w:rsidDel="00000000" w:rsidR="00000000" w:rsidRPr="00000000">
        <w:rPr>
          <w:rtl w:val="0"/>
        </w:rPr>
      </w:r>
    </w:p>
    <w:p w:rsidR="00000000" w:rsidDel="00000000" w:rsidP="00000000" w:rsidRDefault="00000000" w:rsidRPr="00000000" w14:paraId="00000075">
      <w:pPr>
        <w:ind w:left="2160" w:firstLine="720"/>
        <w:rPr>
          <w:b w:val="1"/>
          <w:sz w:val="60"/>
          <w:szCs w:val="60"/>
        </w:rPr>
      </w:pPr>
      <w:r w:rsidDel="00000000" w:rsidR="00000000" w:rsidRPr="00000000">
        <w:rPr>
          <w:rtl w:val="0"/>
        </w:rPr>
      </w:r>
    </w:p>
    <w:p w:rsidR="00000000" w:rsidDel="00000000" w:rsidP="00000000" w:rsidRDefault="00000000" w:rsidRPr="00000000" w14:paraId="00000076">
      <w:pPr>
        <w:ind w:left="2160" w:firstLine="720"/>
        <w:rPr>
          <w:b w:val="1"/>
          <w:sz w:val="60"/>
          <w:szCs w:val="60"/>
        </w:rPr>
      </w:pPr>
      <w:r w:rsidDel="00000000" w:rsidR="00000000" w:rsidRPr="00000000">
        <w:rPr>
          <w:rtl w:val="0"/>
        </w:rPr>
      </w:r>
    </w:p>
    <w:p w:rsidR="00000000" w:rsidDel="00000000" w:rsidP="00000000" w:rsidRDefault="00000000" w:rsidRPr="00000000" w14:paraId="00000077">
      <w:pPr>
        <w:ind w:left="2160" w:firstLine="720"/>
        <w:rPr>
          <w:b w:val="1"/>
          <w:sz w:val="60"/>
          <w:szCs w:val="60"/>
        </w:rPr>
      </w:pPr>
      <w:r w:rsidDel="00000000" w:rsidR="00000000" w:rsidRPr="00000000">
        <w:rPr>
          <w:rtl w:val="0"/>
        </w:rPr>
      </w:r>
    </w:p>
    <w:p w:rsidR="00000000" w:rsidDel="00000000" w:rsidP="00000000" w:rsidRDefault="00000000" w:rsidRPr="00000000" w14:paraId="00000078">
      <w:pPr>
        <w:ind w:left="2160" w:firstLine="720"/>
        <w:rPr>
          <w:b w:val="1"/>
          <w:sz w:val="60"/>
          <w:szCs w:val="60"/>
        </w:rPr>
      </w:pPr>
      <w:r w:rsidDel="00000000" w:rsidR="00000000" w:rsidRPr="00000000">
        <w:rPr>
          <w:rtl w:val="0"/>
        </w:rPr>
      </w:r>
    </w:p>
    <w:p w:rsidR="00000000" w:rsidDel="00000000" w:rsidP="00000000" w:rsidRDefault="00000000" w:rsidRPr="00000000" w14:paraId="00000079">
      <w:pPr>
        <w:ind w:left="2160" w:firstLine="720"/>
        <w:rPr>
          <w:b w:val="1"/>
          <w:sz w:val="60"/>
          <w:szCs w:val="60"/>
        </w:rPr>
      </w:pPr>
      <w:r w:rsidDel="00000000" w:rsidR="00000000" w:rsidRPr="00000000">
        <w:rPr>
          <w:rtl w:val="0"/>
        </w:rPr>
      </w:r>
    </w:p>
    <w:p w:rsidR="00000000" w:rsidDel="00000000" w:rsidP="00000000" w:rsidRDefault="00000000" w:rsidRPr="00000000" w14:paraId="0000007A">
      <w:pPr>
        <w:ind w:left="2160" w:firstLine="720"/>
        <w:rPr>
          <w:b w:val="1"/>
          <w:sz w:val="60"/>
          <w:szCs w:val="60"/>
        </w:rPr>
      </w:pPr>
      <w:r w:rsidDel="00000000" w:rsidR="00000000" w:rsidRPr="00000000">
        <w:rPr>
          <w:b w:val="1"/>
          <w:sz w:val="60"/>
          <w:szCs w:val="60"/>
          <w:rtl w:val="0"/>
        </w:rPr>
        <w:t xml:space="preserve">ABSTRACT</w:t>
      </w:r>
    </w:p>
    <w:p w:rsidR="00000000" w:rsidDel="00000000" w:rsidP="00000000" w:rsidRDefault="00000000" w:rsidRPr="00000000" w14:paraId="0000007B">
      <w:pPr>
        <w:ind w:left="0" w:firstLine="0"/>
        <w:rPr>
          <w:i w:val="1"/>
        </w:rPr>
      </w:pPr>
      <w:r w:rsidDel="00000000" w:rsidR="00000000" w:rsidRPr="00000000">
        <w:rPr>
          <w:rtl w:val="0"/>
        </w:rPr>
      </w:r>
    </w:p>
    <w:p w:rsidR="00000000" w:rsidDel="00000000" w:rsidP="00000000" w:rsidRDefault="00000000" w:rsidRPr="00000000" w14:paraId="0000007C">
      <w:pPr>
        <w:ind w:left="0" w:firstLine="0"/>
        <w:rPr>
          <w:rFonts w:ascii="Trebuchet MS" w:cs="Trebuchet MS" w:eastAsia="Trebuchet MS" w:hAnsi="Trebuchet MS"/>
          <w:b w:val="1"/>
          <w:i w:val="1"/>
          <w:color w:val="90c226"/>
          <w:sz w:val="72"/>
          <w:szCs w:val="72"/>
        </w:rPr>
      </w:pPr>
      <w:r w:rsidDel="00000000" w:rsidR="00000000" w:rsidRPr="00000000">
        <w:rPr>
          <w:rFonts w:ascii="Trebuchet MS" w:cs="Trebuchet MS" w:eastAsia="Trebuchet MS" w:hAnsi="Trebuchet MS"/>
          <w:b w:val="1"/>
          <w:i w:val="1"/>
          <w:color w:val="90c226"/>
          <w:sz w:val="72"/>
          <w:szCs w:val="72"/>
          <w:rtl w:val="0"/>
        </w:rPr>
        <w:t xml:space="preserve">Introduction </w:t>
      </w:r>
    </w:p>
    <w:p w:rsidR="00000000" w:rsidDel="00000000" w:rsidP="00000000" w:rsidRDefault="00000000" w:rsidRPr="00000000" w14:paraId="0000007D">
      <w:pPr>
        <w:ind w:left="0" w:firstLine="0"/>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Now a days in this busy world people are not bothering    of their health conditions and falling sick very often.</w:t>
      </w:r>
    </w:p>
    <w:p w:rsidR="00000000" w:rsidDel="00000000" w:rsidP="00000000" w:rsidRDefault="00000000" w:rsidRPr="00000000" w14:paraId="0000007E">
      <w:pPr>
        <w:ind w:left="0" w:firstLine="0"/>
        <w:rPr>
          <w:rFonts w:ascii="Trebuchet MS" w:cs="Trebuchet MS" w:eastAsia="Trebuchet MS" w:hAnsi="Trebuchet MS"/>
          <w:i w:val="1"/>
          <w:color w:val="404040"/>
          <w:sz w:val="36"/>
          <w:szCs w:val="36"/>
        </w:rPr>
      </w:pPr>
      <w:r w:rsidDel="00000000" w:rsidR="00000000" w:rsidRPr="00000000">
        <w:rPr>
          <w:rtl w:val="0"/>
        </w:rPr>
      </w:r>
    </w:p>
    <w:p w:rsidR="00000000" w:rsidDel="00000000" w:rsidP="00000000" w:rsidRDefault="00000000" w:rsidRPr="00000000" w14:paraId="0000007F">
      <w:pPr>
        <w:ind w:left="0" w:firstLine="0"/>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What is this health? It is a state of complete physical,mental and social well being and not merely the absence of disease or infirmity.</w:t>
      </w:r>
    </w:p>
    <w:p w:rsidR="00000000" w:rsidDel="00000000" w:rsidP="00000000" w:rsidRDefault="00000000" w:rsidRPr="00000000" w14:paraId="00000080">
      <w:pPr>
        <w:ind w:left="0" w:firstLine="0"/>
        <w:rPr>
          <w:rFonts w:ascii="Trebuchet MS" w:cs="Trebuchet MS" w:eastAsia="Trebuchet MS" w:hAnsi="Trebuchet MS"/>
          <w:i w:val="1"/>
          <w:color w:val="90c226"/>
          <w:sz w:val="24"/>
          <w:szCs w:val="24"/>
        </w:rPr>
      </w:pPr>
      <w:r w:rsidDel="00000000" w:rsidR="00000000" w:rsidRPr="00000000">
        <w:rPr>
          <w:rFonts w:ascii="Trebuchet MS" w:cs="Trebuchet MS" w:eastAsia="Trebuchet MS" w:hAnsi="Trebuchet MS"/>
          <w:i w:val="1"/>
          <w:color w:val="404040"/>
          <w:sz w:val="36"/>
          <w:szCs w:val="36"/>
          <w:rtl w:val="0"/>
        </w:rPr>
        <w:t xml:space="preserve"> </w:t>
      </w:r>
      <w:r w:rsidDel="00000000" w:rsidR="00000000" w:rsidRPr="00000000">
        <w:rPr>
          <w:rtl w:val="0"/>
        </w:rPr>
      </w:r>
    </w:p>
    <w:p w:rsidR="00000000" w:rsidDel="00000000" w:rsidP="00000000" w:rsidRDefault="00000000" w:rsidRPr="00000000" w14:paraId="00000081">
      <w:pPr>
        <w:spacing w:before="200" w:lineRule="auto"/>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Health is wealth which is a very profound slogan. Yes and that’s true if a person is healthy then he will be able work very actively and efficiently.</w:t>
      </w:r>
    </w:p>
    <w:p w:rsidR="00000000" w:rsidDel="00000000" w:rsidP="00000000" w:rsidRDefault="00000000" w:rsidRPr="00000000" w14:paraId="00000082">
      <w:pPr>
        <w:spacing w:before="200" w:lineRule="auto"/>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For good health not exercise and yoga but also a healthy diet is also required.</w:t>
      </w:r>
    </w:p>
    <w:p w:rsidR="00000000" w:rsidDel="00000000" w:rsidP="00000000" w:rsidRDefault="00000000" w:rsidRPr="00000000" w14:paraId="00000083">
      <w:pPr>
        <w:spacing w:before="200" w:lineRule="auto"/>
        <w:rPr>
          <w:rFonts w:ascii="Trebuchet MS" w:cs="Trebuchet MS" w:eastAsia="Trebuchet MS" w:hAnsi="Trebuchet MS"/>
          <w:i w:val="1"/>
          <w:color w:val="404040"/>
          <w:sz w:val="36"/>
          <w:szCs w:val="36"/>
        </w:rPr>
      </w:pPr>
      <w:r w:rsidDel="00000000" w:rsidR="00000000" w:rsidRPr="00000000">
        <w:rPr>
          <w:rtl w:val="0"/>
        </w:rPr>
      </w:r>
    </w:p>
    <w:p w:rsidR="00000000" w:rsidDel="00000000" w:rsidP="00000000" w:rsidRDefault="00000000" w:rsidRPr="00000000" w14:paraId="00000084">
      <w:pPr>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So in our project we are going to work on this.</w:t>
      </w:r>
    </w:p>
    <w:p w:rsidR="00000000" w:rsidDel="00000000" w:rsidP="00000000" w:rsidRDefault="00000000" w:rsidRPr="00000000" w14:paraId="00000085">
      <w:pPr>
        <w:ind w:left="0" w:firstLine="0"/>
        <w:rPr>
          <w:rFonts w:ascii="Trebuchet MS" w:cs="Trebuchet MS" w:eastAsia="Trebuchet MS" w:hAnsi="Trebuchet MS"/>
          <w:i w:val="1"/>
          <w:color w:val="404040"/>
          <w:sz w:val="36"/>
          <w:szCs w:val="36"/>
        </w:rPr>
      </w:pPr>
      <w:r w:rsidDel="00000000" w:rsidR="00000000" w:rsidRPr="00000000">
        <w:rPr>
          <w:rtl w:val="0"/>
        </w:rPr>
      </w:r>
    </w:p>
    <w:p w:rsidR="00000000" w:rsidDel="00000000" w:rsidP="00000000" w:rsidRDefault="00000000" w:rsidRPr="00000000" w14:paraId="00000086">
      <w:pPr>
        <w:ind w:left="0" w:firstLine="0"/>
        <w:rPr>
          <w:rFonts w:ascii="Trebuchet MS" w:cs="Trebuchet MS" w:eastAsia="Trebuchet MS" w:hAnsi="Trebuchet MS"/>
          <w:b w:val="1"/>
          <w:i w:val="1"/>
          <w:color w:val="90c226"/>
          <w:sz w:val="72"/>
          <w:szCs w:val="72"/>
        </w:rPr>
      </w:pPr>
      <w:r w:rsidDel="00000000" w:rsidR="00000000" w:rsidRPr="00000000">
        <w:rPr>
          <w:rtl w:val="0"/>
        </w:rPr>
      </w:r>
    </w:p>
    <w:p w:rsidR="00000000" w:rsidDel="00000000" w:rsidP="00000000" w:rsidRDefault="00000000" w:rsidRPr="00000000" w14:paraId="00000087">
      <w:pPr>
        <w:ind w:left="0" w:firstLine="0"/>
        <w:rPr>
          <w:rFonts w:ascii="Trebuchet MS" w:cs="Trebuchet MS" w:eastAsia="Trebuchet MS" w:hAnsi="Trebuchet MS"/>
          <w:i w:val="1"/>
          <w:color w:val="90c226"/>
          <w:sz w:val="24"/>
          <w:szCs w:val="24"/>
        </w:rPr>
      </w:pPr>
      <w:r w:rsidDel="00000000" w:rsidR="00000000" w:rsidRPr="00000000">
        <w:rPr>
          <w:rtl w:val="0"/>
        </w:rPr>
      </w:r>
    </w:p>
    <w:p w:rsidR="00000000" w:rsidDel="00000000" w:rsidP="00000000" w:rsidRDefault="00000000" w:rsidRPr="00000000" w14:paraId="00000088">
      <w:pPr>
        <w:ind w:left="0" w:firstLine="0"/>
        <w:rPr>
          <w:rFonts w:ascii="Trebuchet MS" w:cs="Trebuchet MS" w:eastAsia="Trebuchet MS" w:hAnsi="Trebuchet MS"/>
          <w:i w:val="1"/>
          <w:color w:val="90c226"/>
          <w:sz w:val="24"/>
          <w:szCs w:val="24"/>
        </w:rPr>
      </w:pPr>
      <w:r w:rsidDel="00000000" w:rsidR="00000000" w:rsidRPr="00000000">
        <w:rPr>
          <w:rtl w:val="0"/>
        </w:rPr>
      </w:r>
    </w:p>
    <w:p w:rsidR="00000000" w:rsidDel="00000000" w:rsidP="00000000" w:rsidRDefault="00000000" w:rsidRPr="00000000" w14:paraId="00000089">
      <w:pPr>
        <w:ind w:left="0" w:firstLine="0"/>
        <w:rPr>
          <w:rFonts w:ascii="Trebuchet MS" w:cs="Trebuchet MS" w:eastAsia="Trebuchet MS" w:hAnsi="Trebuchet MS"/>
          <w:i w:val="1"/>
          <w:color w:val="90c226"/>
          <w:sz w:val="24"/>
          <w:szCs w:val="24"/>
        </w:rPr>
      </w:pPr>
      <w:r w:rsidDel="00000000" w:rsidR="00000000" w:rsidRPr="00000000">
        <w:rPr>
          <w:rtl w:val="0"/>
        </w:rPr>
      </w:r>
    </w:p>
    <w:p w:rsidR="00000000" w:rsidDel="00000000" w:rsidP="00000000" w:rsidRDefault="00000000" w:rsidRPr="00000000" w14:paraId="0000008A">
      <w:pPr>
        <w:ind w:left="0" w:firstLine="0"/>
        <w:rPr>
          <w:rFonts w:ascii="Trebuchet MS" w:cs="Trebuchet MS" w:eastAsia="Trebuchet MS" w:hAnsi="Trebuchet MS"/>
          <w:i w:val="1"/>
          <w:color w:val="90c226"/>
          <w:sz w:val="24"/>
          <w:szCs w:val="24"/>
        </w:rPr>
      </w:pPr>
      <w:r w:rsidDel="00000000" w:rsidR="00000000" w:rsidRPr="00000000">
        <w:rPr>
          <w:rtl w:val="0"/>
        </w:rPr>
      </w:r>
    </w:p>
    <w:p w:rsidR="00000000" w:rsidDel="00000000" w:rsidP="00000000" w:rsidRDefault="00000000" w:rsidRPr="00000000" w14:paraId="0000008B">
      <w:pPr>
        <w:ind w:left="0" w:firstLine="0"/>
        <w:rPr>
          <w:rFonts w:ascii="Trebuchet MS" w:cs="Trebuchet MS" w:eastAsia="Trebuchet MS" w:hAnsi="Trebuchet MS"/>
          <w:i w:val="1"/>
          <w:color w:val="90c226"/>
          <w:sz w:val="24"/>
          <w:szCs w:val="24"/>
        </w:rPr>
      </w:pPr>
      <w:r w:rsidDel="00000000" w:rsidR="00000000" w:rsidRPr="00000000">
        <w:rPr>
          <w:rtl w:val="0"/>
        </w:rPr>
      </w:r>
    </w:p>
    <w:p w:rsidR="00000000" w:rsidDel="00000000" w:rsidP="00000000" w:rsidRDefault="00000000" w:rsidRPr="00000000" w14:paraId="0000008C">
      <w:pPr>
        <w:ind w:left="0" w:firstLine="0"/>
        <w:rPr>
          <w:rFonts w:ascii="Trebuchet MS" w:cs="Trebuchet MS" w:eastAsia="Trebuchet MS" w:hAnsi="Trebuchet MS"/>
          <w:i w:val="1"/>
          <w:color w:val="90c226"/>
          <w:sz w:val="24"/>
          <w:szCs w:val="24"/>
        </w:rPr>
      </w:pPr>
      <w:r w:rsidDel="00000000" w:rsidR="00000000" w:rsidRPr="00000000">
        <w:rPr>
          <w:rtl w:val="0"/>
        </w:rPr>
      </w:r>
    </w:p>
    <w:p w:rsidR="00000000" w:rsidDel="00000000" w:rsidP="00000000" w:rsidRDefault="00000000" w:rsidRPr="00000000" w14:paraId="0000008D">
      <w:pPr>
        <w:ind w:left="0" w:firstLine="0"/>
        <w:rPr>
          <w:rFonts w:ascii="Trebuchet MS" w:cs="Trebuchet MS" w:eastAsia="Trebuchet MS" w:hAnsi="Trebuchet MS"/>
          <w:b w:val="1"/>
          <w:color w:val="90c226"/>
          <w:sz w:val="60"/>
          <w:szCs w:val="60"/>
        </w:rPr>
      </w:pPr>
      <w:r w:rsidDel="00000000" w:rsidR="00000000" w:rsidRPr="00000000">
        <w:rPr>
          <w:rtl w:val="0"/>
        </w:rPr>
      </w:r>
    </w:p>
    <w:p w:rsidR="00000000" w:rsidDel="00000000" w:rsidP="00000000" w:rsidRDefault="00000000" w:rsidRPr="00000000" w14:paraId="0000008E">
      <w:pPr>
        <w:ind w:left="0" w:firstLine="0"/>
        <w:rPr>
          <w:rFonts w:ascii="Trebuchet MS" w:cs="Trebuchet MS" w:eastAsia="Trebuchet MS" w:hAnsi="Trebuchet MS"/>
          <w:b w:val="1"/>
          <w:color w:val="90c226"/>
          <w:sz w:val="60"/>
          <w:szCs w:val="60"/>
        </w:rPr>
      </w:pPr>
      <w:r w:rsidDel="00000000" w:rsidR="00000000" w:rsidRPr="00000000">
        <w:rPr>
          <w:rtl w:val="0"/>
        </w:rPr>
      </w:r>
    </w:p>
    <w:p w:rsidR="00000000" w:rsidDel="00000000" w:rsidP="00000000" w:rsidRDefault="00000000" w:rsidRPr="00000000" w14:paraId="0000008F">
      <w:pPr>
        <w:ind w:left="0" w:firstLine="0"/>
        <w:rPr>
          <w:rFonts w:ascii="Trebuchet MS" w:cs="Trebuchet MS" w:eastAsia="Trebuchet MS" w:hAnsi="Trebuchet MS"/>
          <w:b w:val="1"/>
          <w:color w:val="90c226"/>
          <w:sz w:val="60"/>
          <w:szCs w:val="60"/>
        </w:rPr>
      </w:pPr>
      <w:r w:rsidDel="00000000" w:rsidR="00000000" w:rsidRPr="00000000">
        <w:rPr>
          <w:rtl w:val="0"/>
        </w:rPr>
      </w:r>
    </w:p>
    <w:p w:rsidR="00000000" w:rsidDel="00000000" w:rsidP="00000000" w:rsidRDefault="00000000" w:rsidRPr="00000000" w14:paraId="00000090">
      <w:pPr>
        <w:ind w:left="0" w:firstLine="0"/>
        <w:rPr>
          <w:rFonts w:ascii="Trebuchet MS" w:cs="Trebuchet MS" w:eastAsia="Trebuchet MS" w:hAnsi="Trebuchet MS"/>
          <w:b w:val="1"/>
          <w:color w:val="90c226"/>
          <w:sz w:val="60"/>
          <w:szCs w:val="60"/>
        </w:rPr>
      </w:pPr>
      <w:r w:rsidDel="00000000" w:rsidR="00000000" w:rsidRPr="00000000">
        <w:rPr>
          <w:rtl w:val="0"/>
        </w:rPr>
      </w:r>
    </w:p>
    <w:p w:rsidR="00000000" w:rsidDel="00000000" w:rsidP="00000000" w:rsidRDefault="00000000" w:rsidRPr="00000000" w14:paraId="00000091">
      <w:pPr>
        <w:ind w:left="0" w:firstLine="0"/>
        <w:rPr>
          <w:rFonts w:ascii="Trebuchet MS" w:cs="Trebuchet MS" w:eastAsia="Trebuchet MS" w:hAnsi="Trebuchet MS"/>
          <w:b w:val="1"/>
          <w:color w:val="90c226"/>
          <w:sz w:val="60"/>
          <w:szCs w:val="60"/>
        </w:rPr>
      </w:pPr>
      <w:r w:rsidDel="00000000" w:rsidR="00000000" w:rsidRPr="00000000">
        <w:rPr>
          <w:rFonts w:ascii="Trebuchet MS" w:cs="Trebuchet MS" w:eastAsia="Trebuchet MS" w:hAnsi="Trebuchet MS"/>
          <w:b w:val="1"/>
          <w:color w:val="90c226"/>
          <w:sz w:val="60"/>
          <w:szCs w:val="60"/>
          <w:rtl w:val="0"/>
        </w:rPr>
        <w:t xml:space="preserve">PROJECT IDEAS</w:t>
      </w:r>
    </w:p>
    <w:p w:rsidR="00000000" w:rsidDel="00000000" w:rsidP="00000000" w:rsidRDefault="00000000" w:rsidRPr="00000000" w14:paraId="00000092">
      <w:pPr>
        <w:spacing w:before="200" w:lineRule="auto"/>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First a person has to enter his name, age, weight in kilograms and height in meters .</w:t>
      </w:r>
    </w:p>
    <w:p w:rsidR="00000000" w:rsidDel="00000000" w:rsidP="00000000" w:rsidRDefault="00000000" w:rsidRPr="00000000" w14:paraId="00000093">
      <w:pPr>
        <w:spacing w:before="200" w:lineRule="auto"/>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Then it calculates the BMI (Body mass index)</w:t>
      </w:r>
    </w:p>
    <w:p w:rsidR="00000000" w:rsidDel="00000000" w:rsidP="00000000" w:rsidRDefault="00000000" w:rsidRPr="00000000" w14:paraId="00000094">
      <w:pPr>
        <w:spacing w:before="200" w:lineRule="auto"/>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After calculating BMI we have classified the obtained BMI values into 4 categories.</w:t>
      </w:r>
    </w:p>
    <w:p w:rsidR="00000000" w:rsidDel="00000000" w:rsidP="00000000" w:rsidRDefault="00000000" w:rsidRPr="00000000" w14:paraId="00000095">
      <w:pPr>
        <w:spacing w:before="200" w:lineRule="auto"/>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For each category there will be a separate diet in that how many calories have to be taken per day including vitamins intake , and also how much water to drink a day and suitable sleeping times will also be suggested etc.</w:t>
      </w:r>
    </w:p>
    <w:p w:rsidR="00000000" w:rsidDel="00000000" w:rsidP="00000000" w:rsidRDefault="00000000" w:rsidRPr="00000000" w14:paraId="00000096">
      <w:pPr>
        <w:spacing w:before="200" w:lineRule="auto"/>
        <w:rPr>
          <w:rFonts w:ascii="Trebuchet MS" w:cs="Trebuchet MS" w:eastAsia="Trebuchet MS" w:hAnsi="Trebuchet MS"/>
          <w:i w:val="1"/>
          <w:color w:val="404040"/>
          <w:sz w:val="36"/>
          <w:szCs w:val="36"/>
        </w:rPr>
      </w:pPr>
      <w:r w:rsidDel="00000000" w:rsidR="00000000" w:rsidRPr="00000000">
        <w:rPr>
          <w:rFonts w:ascii="Trebuchet MS" w:cs="Trebuchet MS" w:eastAsia="Trebuchet MS" w:hAnsi="Trebuchet MS"/>
          <w:i w:val="1"/>
          <w:color w:val="404040"/>
          <w:sz w:val="36"/>
          <w:szCs w:val="36"/>
          <w:rtl w:val="0"/>
        </w:rPr>
        <w:t xml:space="preserve">A decent diet is very important for a person to lead a healthy life. Health is the most precious this for an individual. So be wealthy by being healthy 💪🏻.</w:t>
      </w:r>
    </w:p>
    <w:p w:rsidR="00000000" w:rsidDel="00000000" w:rsidP="00000000" w:rsidRDefault="00000000" w:rsidRPr="00000000" w14:paraId="00000097">
      <w:pPr>
        <w:spacing w:before="200" w:lineRule="auto"/>
        <w:rPr>
          <w:rFonts w:ascii="Trebuchet MS" w:cs="Trebuchet MS" w:eastAsia="Trebuchet MS" w:hAnsi="Trebuchet MS"/>
          <w:b w:val="1"/>
          <w:i w:val="1"/>
          <w:color w:val="90c226"/>
          <w:sz w:val="29"/>
          <w:szCs w:val="29"/>
        </w:rPr>
      </w:pPr>
      <w:r w:rsidDel="00000000" w:rsidR="00000000" w:rsidRPr="00000000">
        <w:rPr>
          <w:rtl w:val="0"/>
        </w:rPr>
      </w:r>
    </w:p>
    <w:p w:rsidR="00000000" w:rsidDel="00000000" w:rsidP="00000000" w:rsidRDefault="00000000" w:rsidRPr="00000000" w14:paraId="00000098">
      <w:pPr>
        <w:ind w:left="0" w:firstLine="0"/>
        <w:rPr>
          <w:rFonts w:ascii="Trebuchet MS" w:cs="Trebuchet MS" w:eastAsia="Trebuchet MS" w:hAnsi="Trebuchet MS"/>
          <w:i w:val="1"/>
          <w:color w:val="90c226"/>
          <w:sz w:val="36"/>
          <w:szCs w:val="36"/>
        </w:rPr>
      </w:pPr>
      <w:r w:rsidDel="00000000" w:rsidR="00000000" w:rsidRPr="00000000">
        <w:rPr>
          <w:rtl w:val="0"/>
        </w:rPr>
      </w:r>
    </w:p>
    <w:p w:rsidR="00000000" w:rsidDel="00000000" w:rsidP="00000000" w:rsidRDefault="00000000" w:rsidRPr="00000000" w14:paraId="00000099">
      <w:pPr>
        <w:ind w:left="0" w:firstLine="0"/>
        <w:rPr>
          <w:i w:val="1"/>
        </w:rPr>
      </w:pPr>
      <w:r w:rsidDel="00000000" w:rsidR="00000000" w:rsidRPr="00000000">
        <w:rPr>
          <w:rtl w:val="0"/>
        </w:rPr>
      </w:r>
    </w:p>
    <w:p w:rsidR="00000000" w:rsidDel="00000000" w:rsidP="00000000" w:rsidRDefault="00000000" w:rsidRPr="00000000" w14:paraId="0000009A">
      <w:pPr>
        <w:ind w:left="0" w:firstLine="0"/>
        <w:rPr>
          <w:b w:val="1"/>
        </w:rPr>
      </w:pPr>
      <w:r w:rsidDel="00000000" w:rsidR="00000000" w:rsidRPr="00000000">
        <w:rPr>
          <w:rtl w:val="0"/>
        </w:rPr>
      </w:r>
    </w:p>
    <w:p w:rsidR="00000000" w:rsidDel="00000000" w:rsidP="00000000" w:rsidRDefault="00000000" w:rsidRPr="00000000" w14:paraId="0000009B">
      <w:pPr>
        <w:spacing w:before="200" w:lineRule="auto"/>
        <w:ind w:left="0" w:firstLine="0"/>
        <w:rPr>
          <w:b w:val="1"/>
          <w:sz w:val="40"/>
          <w:szCs w:val="40"/>
        </w:rPr>
      </w:pPr>
      <w:r w:rsidDel="00000000" w:rsidR="00000000" w:rsidRPr="00000000">
        <w:rPr>
          <w:rtl w:val="0"/>
        </w:rPr>
      </w:r>
    </w:p>
    <w:p w:rsidR="00000000" w:rsidDel="00000000" w:rsidP="00000000" w:rsidRDefault="00000000" w:rsidRPr="00000000" w14:paraId="0000009C">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TECHNOLOGY :-</w:t>
        </w:r>
      </w:ins>
    </w:p>
    <w:p w:rsidR="00000000" w:rsidDel="00000000" w:rsidP="00000000" w:rsidRDefault="00000000" w:rsidRPr="00000000" w14:paraId="0000009D">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All compute software needs certain hardware components or other software components resources to be present. In order for computesr to used efficiently these are the primary requestisites. There are two different categories of this section.</w:t>
        </w:r>
      </w:ins>
    </w:p>
    <w:p w:rsidR="00000000" w:rsidDel="00000000" w:rsidP="00000000" w:rsidRDefault="00000000" w:rsidRPr="00000000" w14:paraId="0000009E">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i.) Software Requirements :-</w:t>
        </w:r>
      </w:ins>
    </w:p>
    <w:p w:rsidR="00000000" w:rsidDel="00000000" w:rsidP="00000000" w:rsidRDefault="00000000" w:rsidRPr="00000000" w14:paraId="0000009F">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Software requirements mainly share out with defining the software resource requirements that need to be installed on a computer to provide optimal functioning of a particular application. Therse conditions are not included in the software installation package and need to be installed separately.</w:t>
        </w:r>
      </w:ins>
    </w:p>
    <w:p w:rsidR="00000000" w:rsidDel="00000000" w:rsidP="00000000" w:rsidRDefault="00000000" w:rsidRPr="00000000" w14:paraId="000000A0">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In order to use Health is Wealth System the following are the prerequisties,</w:t>
        </w:r>
      </w:ins>
    </w:p>
    <w:p w:rsidR="00000000" w:rsidDel="00000000" w:rsidP="00000000" w:rsidRDefault="00000000" w:rsidRPr="00000000" w14:paraId="000000A1">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 a. Operating System – Windows 7 and above</w:t>
        </w:r>
      </w:ins>
    </w:p>
    <w:p w:rsidR="00000000" w:rsidDel="00000000" w:rsidP="00000000" w:rsidRDefault="00000000" w:rsidRPr="00000000" w14:paraId="000000A2">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 b. C Compiler – GNU Compiler</w:t>
        </w:r>
      </w:ins>
    </w:p>
    <w:p w:rsidR="00000000" w:rsidDel="00000000" w:rsidP="00000000" w:rsidRDefault="00000000" w:rsidRPr="00000000" w14:paraId="000000A3">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 c. Editor – Any basic editor is preferable (Example: Notepadd++)</w:t>
        </w:r>
      </w:ins>
    </w:p>
    <w:p w:rsidR="00000000" w:rsidDel="00000000" w:rsidP="00000000" w:rsidRDefault="00000000" w:rsidRPr="00000000" w14:paraId="000000A4">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ii.) </w:t>
        </w:r>
        <w:r w:rsidDel="00000000" w:rsidR="00000000" w:rsidRPr="00000000">
          <w:rPr>
            <w:b w:val="1"/>
            <w:rtl w:val="0"/>
          </w:rPr>
          <w:t xml:space="preserve">Hardware Requirements :-</w:t>
        </w:r>
      </w:ins>
    </w:p>
    <w:p w:rsidR="00000000" w:rsidDel="00000000" w:rsidP="00000000" w:rsidRDefault="00000000" w:rsidRPr="00000000" w14:paraId="000000A5">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Hardware requirements refer to the common set requirements defined by any operating system or software application and are usually the physical computer resources. In this section we basically deal with primary memory, secondary memory, processing power. </w:t>
        </w:r>
      </w:ins>
    </w:p>
    <w:p w:rsidR="00000000" w:rsidDel="00000000" w:rsidP="00000000" w:rsidRDefault="00000000" w:rsidRPr="00000000" w14:paraId="000000A6">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In order to use Health is Wealth System one should have the following,</w:t>
        </w:r>
      </w:ins>
    </w:p>
    <w:p w:rsidR="00000000" w:rsidDel="00000000" w:rsidP="00000000" w:rsidRDefault="00000000" w:rsidRPr="00000000" w14:paraId="000000A7">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 a. Processor - Intel Core i5 and above</w:t>
        </w:r>
      </w:ins>
    </w:p>
    <w:p w:rsidR="00000000" w:rsidDel="00000000" w:rsidP="00000000" w:rsidRDefault="00000000" w:rsidRPr="00000000" w14:paraId="000000A8">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 b. Memory – 4GB Ram</w:t>
        </w:r>
      </w:ins>
    </w:p>
    <w:p w:rsidR="00000000" w:rsidDel="00000000" w:rsidP="00000000" w:rsidRDefault="00000000" w:rsidRPr="00000000" w14:paraId="000000A9">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AA">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AB">
      <w:pPr>
        <w:spacing w:before="200" w:lineRule="auto"/>
        <w:ind w:left="0" w:firstLine="0"/>
        <w:rPr>
          <w:ins w:author="Kanishka Reddy Bolla" w:id="0" w:date="2020-12-22T08:04:14Z"/>
          <w:b w:val="1"/>
          <w:sz w:val="60"/>
          <w:szCs w:val="60"/>
        </w:rPr>
      </w:pPr>
      <w:ins w:author="Kanishka Reddy Bolla" w:id="0" w:date="2020-12-22T08:04:14Z">
        <w:r w:rsidDel="00000000" w:rsidR="00000000" w:rsidRPr="00000000">
          <w:rPr>
            <w:rtl w:val="0"/>
          </w:rPr>
        </w:r>
      </w:ins>
    </w:p>
    <w:p w:rsidR="00000000" w:rsidDel="00000000" w:rsidP="00000000" w:rsidRDefault="00000000" w:rsidRPr="00000000" w14:paraId="000000AC">
      <w:pPr>
        <w:spacing w:before="200" w:lineRule="auto"/>
        <w:ind w:left="0" w:firstLine="0"/>
        <w:rPr>
          <w:ins w:author="Kanishka Reddy Bolla" w:id="0" w:date="2020-12-22T08:04:14Z"/>
          <w:b w:val="1"/>
          <w:sz w:val="60"/>
          <w:szCs w:val="60"/>
        </w:rPr>
      </w:pPr>
      <w:ins w:author="Kanishka Reddy Bolla" w:id="0" w:date="2020-12-22T08:04:14Z">
        <w:r w:rsidDel="00000000" w:rsidR="00000000" w:rsidRPr="00000000">
          <w:rPr>
            <w:rtl w:val="0"/>
          </w:rPr>
        </w:r>
      </w:ins>
    </w:p>
    <w:p w:rsidR="00000000" w:rsidDel="00000000" w:rsidP="00000000" w:rsidRDefault="00000000" w:rsidRPr="00000000" w14:paraId="000000AD">
      <w:pPr>
        <w:spacing w:before="200" w:lineRule="auto"/>
        <w:ind w:left="0" w:firstLine="0"/>
        <w:rPr>
          <w:ins w:author="Kanishka Reddy Bolla" w:id="0" w:date="2020-12-22T08:04:14Z"/>
          <w:b w:val="1"/>
          <w:sz w:val="60"/>
          <w:szCs w:val="60"/>
        </w:rPr>
      </w:pPr>
      <w:ins w:author="Kanishka Reddy Bolla" w:id="0" w:date="2020-12-22T08:04:14Z">
        <w:r w:rsidDel="00000000" w:rsidR="00000000" w:rsidRPr="00000000">
          <w:rPr>
            <w:rtl w:val="0"/>
          </w:rPr>
        </w:r>
      </w:ins>
    </w:p>
    <w:p w:rsidR="00000000" w:rsidDel="00000000" w:rsidP="00000000" w:rsidRDefault="00000000" w:rsidRPr="00000000" w14:paraId="000000AE">
      <w:pPr>
        <w:spacing w:before="200" w:lineRule="auto"/>
        <w:ind w:left="0" w:firstLine="0"/>
        <w:rPr>
          <w:ins w:author="Kanishka Reddy Bolla" w:id="0" w:date="2020-12-22T08:04:14Z"/>
          <w:b w:val="1"/>
          <w:sz w:val="60"/>
          <w:szCs w:val="60"/>
        </w:rPr>
      </w:pPr>
      <w:ins w:author="Kanishka Reddy Bolla" w:id="0" w:date="2020-12-22T08:04:14Z">
        <w:r w:rsidDel="00000000" w:rsidR="00000000" w:rsidRPr="00000000">
          <w:rPr>
            <w:rtl w:val="0"/>
          </w:rPr>
        </w:r>
      </w:ins>
    </w:p>
    <w:p w:rsidR="00000000" w:rsidDel="00000000" w:rsidP="00000000" w:rsidRDefault="00000000" w:rsidRPr="00000000" w14:paraId="000000AF">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PROPOSED WORK</w:t>
        </w:r>
      </w:ins>
    </w:p>
    <w:p w:rsidR="00000000" w:rsidDel="00000000" w:rsidP="00000000" w:rsidRDefault="00000000" w:rsidRPr="00000000" w14:paraId="000000B0">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1">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i.)Use case diagram </w:t>
        </w:r>
      </w:ins>
    </w:p>
    <w:p w:rsidR="00000000" w:rsidDel="00000000" w:rsidP="00000000" w:rsidRDefault="00000000" w:rsidRPr="00000000" w14:paraId="000000B2">
      <w:pPr>
        <w:spacing w:before="200" w:lineRule="auto"/>
        <w:rPr>
          <w:ins w:author="Kanishka Reddy Bolla" w:id="0" w:date="2020-12-22T08:04:14Z"/>
          <w:b w:val="1"/>
        </w:rPr>
      </w:pPr>
      <w:ins w:author="Kanishka Reddy Bolla" w:id="0" w:date="2020-12-22T08:04:14Z">
        <w:r w:rsidDel="00000000" w:rsidR="00000000" w:rsidRPr="00000000">
          <w:rPr>
            <w:b w:val="1"/>
            <w:sz w:val="60"/>
            <w:szCs w:val="60"/>
          </w:rPr>
          <w:drawing>
            <wp:inline distB="114300" distT="114300" distL="114300" distR="114300">
              <wp:extent cx="5943600" cy="39497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949700"/>
                      </a:xfrm>
                      <a:prstGeom prst="rect"/>
                      <a:ln/>
                    </pic:spPr>
                  </pic:pic>
                </a:graphicData>
              </a:graphic>
            </wp:inline>
          </w:drawing>
        </w:r>
        <w:r w:rsidDel="00000000" w:rsidR="00000000" w:rsidRPr="00000000">
          <w:rPr>
            <w:rtl w:val="0"/>
          </w:rPr>
        </w:r>
      </w:ins>
    </w:p>
    <w:p w:rsidR="00000000" w:rsidDel="00000000" w:rsidP="00000000" w:rsidRDefault="00000000" w:rsidRPr="00000000" w14:paraId="000000B3">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4">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5">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6">
      <w:pPr>
        <w:spacing w:before="200" w:lineRule="auto"/>
        <w:ind w:left="0" w:firstLine="0"/>
        <w:rPr>
          <w:ins w:author="Kanishka Reddy Bolla" w:id="0" w:date="2020-12-22T08:04:14Z"/>
          <w:b w:val="1"/>
          <w:i w:val="1"/>
          <w:sz w:val="36"/>
          <w:szCs w:val="36"/>
        </w:rPr>
      </w:pPr>
      <w:ins w:author="Kanishka Reddy Bolla" w:id="0" w:date="2020-12-22T08:04:14Z">
        <w:r w:rsidDel="00000000" w:rsidR="00000000" w:rsidRPr="00000000">
          <w:rPr>
            <w:b w:val="1"/>
            <w:i w:val="1"/>
            <w:sz w:val="36"/>
            <w:szCs w:val="36"/>
            <w:rtl w:val="0"/>
          </w:rPr>
          <w:t xml:space="preserve">ii.)FLOWCHART.</w:t>
        </w:r>
      </w:ins>
    </w:p>
    <w:p w:rsidR="00000000" w:rsidDel="00000000" w:rsidP="00000000" w:rsidRDefault="00000000" w:rsidRPr="00000000" w14:paraId="000000B7">
      <w:pPr>
        <w:spacing w:before="200" w:lineRule="auto"/>
        <w:ind w:left="0" w:firstLine="0"/>
        <w:rPr>
          <w:ins w:author="Kanishka Reddy Bolla" w:id="0" w:date="2020-12-22T08:04:14Z"/>
          <w:b w:val="1"/>
          <w:i w:val="1"/>
          <w:sz w:val="36"/>
          <w:szCs w:val="36"/>
        </w:rPr>
      </w:pPr>
      <w:ins w:author="Kanishka Reddy Bolla" w:id="0" w:date="2020-12-22T08:04:14Z">
        <w:r w:rsidDel="00000000" w:rsidR="00000000" w:rsidRPr="00000000">
          <w:rPr>
            <w:b w:val="1"/>
            <w:i w:val="1"/>
            <w:sz w:val="36"/>
            <w:szCs w:val="36"/>
          </w:rPr>
          <w:drawing>
            <wp:inline distB="114300" distT="114300" distL="114300" distR="114300">
              <wp:extent cx="5943600" cy="32004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200400"/>
                      </a:xfrm>
                      <a:prstGeom prst="rect"/>
                      <a:ln/>
                    </pic:spPr>
                  </pic:pic>
                </a:graphicData>
              </a:graphic>
            </wp:inline>
          </w:drawing>
        </w:r>
        <w:r w:rsidDel="00000000" w:rsidR="00000000" w:rsidRPr="00000000">
          <w:rPr>
            <w:rtl w:val="0"/>
          </w:rPr>
        </w:r>
      </w:ins>
    </w:p>
    <w:p w:rsidR="00000000" w:rsidDel="00000000" w:rsidP="00000000" w:rsidRDefault="00000000" w:rsidRPr="00000000" w14:paraId="000000B8">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9">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A">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B">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C">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D">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E">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BF">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C0">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C1">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C2">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C3">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C4">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C5">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C6">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USE CASE DESCRIPTION:-</w:t>
        </w:r>
      </w:ins>
    </w:p>
    <w:p w:rsidR="00000000" w:rsidDel="00000000" w:rsidP="00000000" w:rsidRDefault="00000000" w:rsidRPr="00000000" w14:paraId="000000C7">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C8">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Use Case ID </w:t>
          <w:tab/>
          <w:t xml:space="preserve">    :- UC01</w:t>
        </w:r>
      </w:ins>
    </w:p>
    <w:p w:rsidR="00000000" w:rsidDel="00000000" w:rsidP="00000000" w:rsidRDefault="00000000" w:rsidRPr="00000000" w14:paraId="000000C9">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NAME</w:t>
          <w:tab/>
          <w:tab/>
          <w:t xml:space="preserve">    :- Login or Register</w:t>
        </w:r>
      </w:ins>
    </w:p>
    <w:p w:rsidR="00000000" w:rsidDel="00000000" w:rsidP="00000000" w:rsidRDefault="00000000" w:rsidRPr="00000000" w14:paraId="000000CA">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Actor</w:t>
          <w:tab/>
          <w:tab/>
          <w:t xml:space="preserve">    :- User</w:t>
        </w:r>
      </w:ins>
    </w:p>
    <w:p w:rsidR="00000000" w:rsidDel="00000000" w:rsidP="00000000" w:rsidRDefault="00000000" w:rsidRPr="00000000" w14:paraId="000000CB">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Description</w:t>
          <w:tab/>
          <w:t xml:space="preserve">    :- Entering your details is done</w:t>
        </w:r>
      </w:ins>
    </w:p>
    <w:p w:rsidR="00000000" w:rsidDel="00000000" w:rsidP="00000000" w:rsidRDefault="00000000" w:rsidRPr="00000000" w14:paraId="000000CC">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Pre-Conditions  :- None</w:t>
        </w:r>
      </w:ins>
    </w:p>
    <w:p w:rsidR="00000000" w:rsidDel="00000000" w:rsidP="00000000" w:rsidRDefault="00000000" w:rsidRPr="00000000" w14:paraId="000000CD">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Post-conditions :- None </w:t>
        </w:r>
      </w:ins>
    </w:p>
    <w:p w:rsidR="00000000" w:rsidDel="00000000" w:rsidP="00000000" w:rsidRDefault="00000000" w:rsidRPr="00000000" w14:paraId="000000CE">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CF">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User     </w:t>
          <w:tab/>
          <w:tab/>
          <w:tab/>
          <w:tab/>
          <w:tab/>
          <w:tab/>
          <w:tab/>
          <w:t xml:space="preserve">System</w:t>
        </w:r>
      </w:ins>
    </w:p>
    <w:p w:rsidR="00000000" w:rsidDel="00000000" w:rsidP="00000000" w:rsidRDefault="00000000" w:rsidRPr="00000000" w14:paraId="000000D0">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 xml:space="preserve">1.) Enter your details</w:t>
        </w:r>
      </w:ins>
    </w:p>
    <w:p w:rsidR="00000000" w:rsidDel="00000000" w:rsidP="00000000" w:rsidRDefault="00000000" w:rsidRPr="00000000" w14:paraId="000000D1">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D2">
      <w:pPr>
        <w:spacing w:before="200" w:lineRule="auto"/>
        <w:ind w:left="0" w:firstLine="0"/>
        <w:rPr>
          <w:ins w:author="Kanishka Reddy Bolla" w:id="0" w:date="2020-12-22T08:04:14Z"/>
          <w:b w:val="1"/>
        </w:rPr>
      </w:pPr>
      <w:ins w:author="Kanishka Reddy Bolla" w:id="0" w:date="2020-12-22T08:04:14Z">
        <w:r w:rsidDel="00000000" w:rsidR="00000000" w:rsidRPr="00000000">
          <w:rPr>
            <w:b w:val="1"/>
            <w:rtl w:val="0"/>
          </w:rPr>
          <w:tab/>
          <w:tab/>
          <w:tab/>
          <w:tab/>
          <w:tab/>
          <w:tab/>
          <w:tab/>
          <w:tab/>
          <w:t xml:space="preserve">2.) Validating your details</w:t>
        </w:r>
      </w:ins>
    </w:p>
    <w:p w:rsidR="00000000" w:rsidDel="00000000" w:rsidP="00000000" w:rsidRDefault="00000000" w:rsidRPr="00000000" w14:paraId="000000D3">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D4">
      <w:pPr>
        <w:spacing w:before="200" w:lineRule="auto"/>
        <w:ind w:left="0" w:firstLine="0"/>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D5">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Use Case ID </w:t>
          <w:tab/>
          <w:t xml:space="preserve">    :- UC02</w:t>
        </w:r>
      </w:ins>
    </w:p>
    <w:p w:rsidR="00000000" w:rsidDel="00000000" w:rsidP="00000000" w:rsidRDefault="00000000" w:rsidRPr="00000000" w14:paraId="000000D6">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NAME</w:t>
          <w:tab/>
          <w:tab/>
          <w:t xml:space="preserve">    :- BMI</w:t>
        </w:r>
      </w:ins>
    </w:p>
    <w:p w:rsidR="00000000" w:rsidDel="00000000" w:rsidP="00000000" w:rsidRDefault="00000000" w:rsidRPr="00000000" w14:paraId="000000D7">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Actor</w:t>
          <w:tab/>
          <w:tab/>
          <w:t xml:space="preserve">    :- User</w:t>
        </w:r>
      </w:ins>
    </w:p>
    <w:p w:rsidR="00000000" w:rsidDel="00000000" w:rsidP="00000000" w:rsidRDefault="00000000" w:rsidRPr="00000000" w14:paraId="000000D8">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Description</w:t>
          <w:tab/>
          <w:t xml:space="preserve">    :- Allows user to check their BMI</w:t>
        </w:r>
      </w:ins>
    </w:p>
    <w:p w:rsidR="00000000" w:rsidDel="00000000" w:rsidP="00000000" w:rsidRDefault="00000000" w:rsidRPr="00000000" w14:paraId="000000D9">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Pre-Conditions  :- None</w:t>
        </w:r>
      </w:ins>
    </w:p>
    <w:p w:rsidR="00000000" w:rsidDel="00000000" w:rsidP="00000000" w:rsidRDefault="00000000" w:rsidRPr="00000000" w14:paraId="000000DA">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Post-conditions :- None </w:t>
        </w:r>
      </w:ins>
    </w:p>
    <w:p w:rsidR="00000000" w:rsidDel="00000000" w:rsidP="00000000" w:rsidRDefault="00000000" w:rsidRPr="00000000" w14:paraId="000000DB">
      <w:pPr>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DC">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User </w:t>
          <w:tab/>
          <w:tab/>
          <w:tab/>
          <w:tab/>
          <w:tab/>
          <w:tab/>
          <w:t xml:space="preserve">       System</w:t>
        </w:r>
      </w:ins>
    </w:p>
    <w:p w:rsidR="00000000" w:rsidDel="00000000" w:rsidP="00000000" w:rsidRDefault="00000000" w:rsidRPr="00000000" w14:paraId="000000DD">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1.) Enter your details</w:t>
          <w:tab/>
          <w:tab/>
          <w:tab/>
          <w:tab/>
          <w:tab/>
          <w:t xml:space="preserve">2.) Displays BMI</w:t>
        </w:r>
      </w:ins>
    </w:p>
    <w:p w:rsidR="00000000" w:rsidDel="00000000" w:rsidP="00000000" w:rsidRDefault="00000000" w:rsidRPr="00000000" w14:paraId="000000DE">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Use Case ID </w:t>
          <w:tab/>
          <w:t xml:space="preserve">    :- UC03</w:t>
        </w:r>
      </w:ins>
    </w:p>
    <w:p w:rsidR="00000000" w:rsidDel="00000000" w:rsidP="00000000" w:rsidRDefault="00000000" w:rsidRPr="00000000" w14:paraId="000000DF">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NAME</w:t>
          <w:tab/>
          <w:tab/>
          <w:t xml:space="preserve">    :- Diet</w:t>
        </w:r>
      </w:ins>
    </w:p>
    <w:p w:rsidR="00000000" w:rsidDel="00000000" w:rsidP="00000000" w:rsidRDefault="00000000" w:rsidRPr="00000000" w14:paraId="000000E0">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Actor</w:t>
          <w:tab/>
          <w:tab/>
          <w:t xml:space="preserve">    :- User</w:t>
        </w:r>
      </w:ins>
    </w:p>
    <w:p w:rsidR="00000000" w:rsidDel="00000000" w:rsidP="00000000" w:rsidRDefault="00000000" w:rsidRPr="00000000" w14:paraId="000000E1">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Description</w:t>
          <w:tab/>
          <w:t xml:space="preserve">    :- Gives diet suggestions to the user.</w:t>
        </w:r>
      </w:ins>
    </w:p>
    <w:p w:rsidR="00000000" w:rsidDel="00000000" w:rsidP="00000000" w:rsidRDefault="00000000" w:rsidRPr="00000000" w14:paraId="000000E2">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Pre-Conditions  :- None</w:t>
        </w:r>
      </w:ins>
    </w:p>
    <w:p w:rsidR="00000000" w:rsidDel="00000000" w:rsidP="00000000" w:rsidRDefault="00000000" w:rsidRPr="00000000" w14:paraId="000000E3">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Post-conditions :- view your diet</w:t>
        </w:r>
      </w:ins>
    </w:p>
    <w:p w:rsidR="00000000" w:rsidDel="00000000" w:rsidP="00000000" w:rsidRDefault="00000000" w:rsidRPr="00000000" w14:paraId="000000E4">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E5">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E6">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User</w:t>
          <w:tab/>
          <w:tab/>
          <w:tab/>
          <w:tab/>
          <w:tab/>
          <w:tab/>
          <w:t xml:space="preserve">      System                         </w:t>
          <w:tab/>
          <w:tab/>
          <w:tab/>
          <w:tab/>
        </w:r>
      </w:ins>
    </w:p>
    <w:p w:rsidR="00000000" w:rsidDel="00000000" w:rsidP="00000000" w:rsidRDefault="00000000" w:rsidRPr="00000000" w14:paraId="000000E7">
      <w:pPr>
        <w:spacing w:before="200" w:lineRule="auto"/>
        <w:ind w:left="3600" w:firstLine="720"/>
        <w:rPr>
          <w:ins w:author="Kanishka Reddy Bolla" w:id="0" w:date="2020-12-22T08:04:14Z"/>
          <w:b w:val="1"/>
        </w:rPr>
      </w:pPr>
      <w:ins w:author="Kanishka Reddy Bolla" w:id="0" w:date="2020-12-22T08:04:14Z">
        <w:r w:rsidDel="00000000" w:rsidR="00000000" w:rsidRPr="00000000">
          <w:rPr>
            <w:b w:val="1"/>
            <w:rtl w:val="0"/>
          </w:rPr>
          <w:t xml:space="preserve">    -&gt; </w:t>
        </w:r>
        <w:r w:rsidDel="00000000" w:rsidR="00000000" w:rsidRPr="00000000">
          <w:rPr>
            <w:b w:val="1"/>
            <w:rtl w:val="0"/>
          </w:rPr>
          <w:t xml:space="preserve">Displays your diet accordingly</w:t>
        </w:r>
        <w:r w:rsidDel="00000000" w:rsidR="00000000" w:rsidRPr="00000000">
          <w:rPr>
            <w:b w:val="1"/>
            <w:rtl w:val="0"/>
          </w:rPr>
          <w:t xml:space="preserve"> .</w:t>
          <w:tab/>
        </w:r>
      </w:ins>
    </w:p>
    <w:p w:rsidR="00000000" w:rsidDel="00000000" w:rsidP="00000000" w:rsidRDefault="00000000" w:rsidRPr="00000000" w14:paraId="000000E8">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E9">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EA">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EB">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EC">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ED">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EE">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EF">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F0">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F1">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F2">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F3">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F4">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F5">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F6">
      <w:pPr>
        <w:spacing w:before="200" w:lineRule="auto"/>
        <w:rPr>
          <w:ins w:author="Kanishka Reddy Bolla" w:id="0" w:date="2020-12-22T08:04:14Z"/>
          <w:b w:val="1"/>
        </w:rPr>
      </w:pPr>
      <w:ins w:author="Kanishka Reddy Bolla" w:id="0" w:date="2020-12-22T08:04:14Z">
        <w:r w:rsidDel="00000000" w:rsidR="00000000" w:rsidRPr="00000000">
          <w:rPr>
            <w:b w:val="1"/>
            <w:rtl w:val="0"/>
          </w:rPr>
          <w:t xml:space="preserve"> IMPLEMENTATION OF “HEALTH IS WEALTH”.</w:t>
        </w:r>
      </w:ins>
    </w:p>
    <w:p w:rsidR="00000000" w:rsidDel="00000000" w:rsidP="00000000" w:rsidRDefault="00000000" w:rsidRPr="00000000" w14:paraId="000000F7">
      <w:pPr>
        <w:spacing w:before="200" w:lineRule="auto"/>
        <w:rPr>
          <w:ins w:author="Kanishka Reddy Bolla" w:id="0" w:date="2020-12-22T08:04:14Z"/>
          <w:b w:val="1"/>
        </w:rPr>
      </w:pPr>
      <w:ins w:author="Kanishka Reddy Bolla" w:id="0" w:date="2020-12-22T08:04:14Z">
        <w:r w:rsidDel="00000000" w:rsidR="00000000" w:rsidRPr="00000000">
          <w:rPr>
            <w:rtl w:val="0"/>
          </w:rPr>
        </w:r>
      </w:ins>
    </w:p>
    <w:p w:rsidR="00000000" w:rsidDel="00000000" w:rsidP="00000000" w:rsidRDefault="00000000" w:rsidRPr="00000000" w14:paraId="000000F8">
      <w:pPr>
        <w:spacing w:before="200" w:lineRule="auto"/>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i.)Description of main module and algorithm to be highlighted </w:t>
      </w:r>
    </w:p>
    <w:p w:rsidR="00000000" w:rsidDel="00000000" w:rsidP="00000000" w:rsidRDefault="00000000" w:rsidRPr="00000000" w14:paraId="000000F9">
      <w:pPr>
        <w:spacing w:before="200" w:lineRule="auto"/>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0FA">
      <w:pPr>
        <w:spacing w:before="200" w:lineRule="auto"/>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Our Main Method Basically consists of the login details from the user which are required to certify the users body mass index which is being calculated in the main method itself and for calculation we are using math library that is &lt;math.h&gt;</w:t>
      </w:r>
    </w:p>
    <w:p w:rsidR="00000000" w:rsidDel="00000000" w:rsidP="00000000" w:rsidRDefault="00000000" w:rsidRPr="00000000" w14:paraId="000000FB">
      <w:pPr>
        <w:spacing w:before="200" w:lineRule="auto"/>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Which consists power function defined in it .</w:t>
      </w:r>
    </w:p>
    <w:p w:rsidR="00000000" w:rsidDel="00000000" w:rsidP="00000000" w:rsidRDefault="00000000" w:rsidRPr="00000000" w14:paraId="000000FC">
      <w:pPr>
        <w:spacing w:before="200" w:lineRule="auto"/>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The details which we ask the user to enter are </w:t>
      </w:r>
    </w:p>
    <w:p w:rsidR="00000000" w:rsidDel="00000000" w:rsidP="00000000" w:rsidRDefault="00000000" w:rsidRPr="00000000" w14:paraId="000000FD">
      <w:pPr>
        <w:numPr>
          <w:ilvl w:val="0"/>
          <w:numId w:val="2"/>
        </w:numPr>
        <w:spacing w:after="0" w:afterAutospacing="0" w:before="200" w:lineRule="auto"/>
        <w:ind w:left="720" w:hanging="360"/>
        <w:rPr>
          <w:b w:val="1"/>
          <w:i w:val="1"/>
          <w:sz w:val="24"/>
          <w:szCs w:val="24"/>
          <w:u w:val="none"/>
        </w:rPr>
      </w:pPr>
      <w:r w:rsidDel="00000000" w:rsidR="00000000" w:rsidRPr="00000000">
        <w:rPr>
          <w:b w:val="1"/>
          <w:i w:val="1"/>
          <w:sz w:val="24"/>
          <w:szCs w:val="24"/>
          <w:rtl w:val="0"/>
          <w:rPrChange w:author="Kanishka Reddy Bolla" w:id="1" w:date="2020-12-22T08:04:14Z">
            <w:rPr>
              <w:b w:val="1"/>
              <w:i w:val="1"/>
              <w:sz w:val="24"/>
              <w:szCs w:val="24"/>
            </w:rPr>
          </w:rPrChange>
        </w:rPr>
        <w:t xml:space="preserve">Name of the User </w:t>
      </w:r>
    </w:p>
    <w:p w:rsidR="00000000" w:rsidDel="00000000" w:rsidP="00000000" w:rsidRDefault="00000000" w:rsidRPr="00000000" w14:paraId="000000FE">
      <w:pPr>
        <w:numPr>
          <w:ilvl w:val="0"/>
          <w:numId w:val="2"/>
        </w:numPr>
        <w:spacing w:after="0" w:afterAutospacing="0" w:before="0" w:beforeAutospacing="0" w:lineRule="auto"/>
        <w:ind w:left="720" w:hanging="360"/>
        <w:rPr>
          <w:b w:val="1"/>
          <w:i w:val="1"/>
          <w:sz w:val="24"/>
          <w:szCs w:val="24"/>
          <w:u w:val="none"/>
        </w:rPr>
      </w:pPr>
      <w:r w:rsidDel="00000000" w:rsidR="00000000" w:rsidRPr="00000000">
        <w:rPr>
          <w:b w:val="1"/>
          <w:i w:val="1"/>
          <w:sz w:val="24"/>
          <w:szCs w:val="24"/>
          <w:rtl w:val="0"/>
          <w:rPrChange w:author="Kanishka Reddy Bolla" w:id="1" w:date="2020-12-22T08:04:14Z">
            <w:rPr>
              <w:b w:val="1"/>
              <w:i w:val="1"/>
              <w:sz w:val="24"/>
              <w:szCs w:val="24"/>
            </w:rPr>
          </w:rPrChange>
        </w:rPr>
        <w:t xml:space="preserve">Weight of the user in kilograms </w:t>
      </w:r>
    </w:p>
    <w:p w:rsidR="00000000" w:rsidDel="00000000" w:rsidP="00000000" w:rsidRDefault="00000000" w:rsidRPr="00000000" w14:paraId="000000FF">
      <w:pPr>
        <w:numPr>
          <w:ilvl w:val="0"/>
          <w:numId w:val="2"/>
        </w:numPr>
        <w:spacing w:before="0" w:beforeAutospacing="0" w:lineRule="auto"/>
        <w:ind w:left="720" w:hanging="360"/>
        <w:rPr>
          <w:b w:val="1"/>
          <w:i w:val="1"/>
          <w:sz w:val="24"/>
          <w:szCs w:val="24"/>
          <w:u w:val="none"/>
        </w:rPr>
      </w:pPr>
      <w:r w:rsidDel="00000000" w:rsidR="00000000" w:rsidRPr="00000000">
        <w:rPr>
          <w:b w:val="1"/>
          <w:i w:val="1"/>
          <w:sz w:val="24"/>
          <w:szCs w:val="24"/>
          <w:rtl w:val="0"/>
          <w:rPrChange w:author="Kanishka Reddy Bolla" w:id="1" w:date="2020-12-22T08:04:14Z">
            <w:rPr>
              <w:b w:val="1"/>
              <w:i w:val="1"/>
              <w:sz w:val="24"/>
              <w:szCs w:val="24"/>
            </w:rPr>
          </w:rPrChange>
        </w:rPr>
        <w:t xml:space="preserve">Height of the user in inches (This is because every one remembers their height either in feets or inches and as these values are standard measurement for the height of a person 1feet = 12 inches using this calculation a person counts his height in inches accordingly)</w:t>
      </w:r>
    </w:p>
    <w:p w:rsidR="00000000" w:rsidDel="00000000" w:rsidP="00000000" w:rsidRDefault="00000000" w:rsidRPr="00000000" w14:paraId="00000100">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The calculation that are required to calculate the body mass index of  a person is being defined in the main method </w:t>
      </w:r>
    </w:p>
    <w:p w:rsidR="00000000" w:rsidDel="00000000" w:rsidP="00000000" w:rsidRDefault="00000000" w:rsidRPr="00000000" w14:paraId="00000101">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Here comes the calculation part </w:t>
      </w:r>
    </w:p>
    <w:p w:rsidR="00000000" w:rsidDel="00000000" w:rsidP="00000000" w:rsidRDefault="00000000" w:rsidRPr="00000000" w14:paraId="00000102">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 Body mass index (BMI) = (Weight)/(height)^2.</w:t>
      </w:r>
    </w:p>
    <w:p w:rsidR="00000000" w:rsidDel="00000000" w:rsidP="00000000" w:rsidRDefault="00000000" w:rsidRPr="00000000" w14:paraId="00000103">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We have used 6 functions in our project including main method </w:t>
      </w:r>
    </w:p>
    <w:p w:rsidR="00000000" w:rsidDel="00000000" w:rsidP="00000000" w:rsidRDefault="00000000" w:rsidRPr="00000000" w14:paraId="00000104">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-&gt;Nutrition suggestion for age group classified to all four categories </w:t>
      </w:r>
    </w:p>
    <w:p w:rsidR="00000000" w:rsidDel="00000000" w:rsidP="00000000" w:rsidRDefault="00000000" w:rsidRPr="00000000" w14:paraId="00000105">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-&gt;Function to display current date and time i.e int  date_time();</w:t>
      </w:r>
    </w:p>
    <w:p w:rsidR="00000000" w:rsidDel="00000000" w:rsidP="00000000" w:rsidRDefault="00000000" w:rsidRPr="00000000" w14:paraId="00000106">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07">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ALGORITHM THAT ARE TO BE HIGHLIGHTED ARE </w:t>
      </w:r>
    </w:p>
    <w:p w:rsidR="00000000" w:rsidDel="00000000" w:rsidP="00000000" w:rsidRDefault="00000000" w:rsidRPr="00000000" w14:paraId="00000108">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 MAIN METHOD</w:t>
      </w:r>
    </w:p>
    <w:p w:rsidR="00000000" w:rsidDel="00000000" w:rsidP="00000000" w:rsidRDefault="00000000" w:rsidRPr="00000000" w14:paraId="00000109">
      <w:pPr>
        <w:spacing w:before="200" w:lineRule="auto"/>
        <w:ind w:left="0" w:firstLine="0"/>
        <w:rPr>
          <w:sz w:val="20"/>
          <w:szCs w:val="20"/>
          <w:rPrChange w:author="Kanishka Reddy Bolla" w:id="1" w:date="2020-12-22T08:04:14Z">
            <w:rPr>
              <w:sz w:val="20"/>
              <w:szCs w:val="20"/>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 </w:t>
      </w:r>
      <w:r w:rsidDel="00000000" w:rsidR="00000000" w:rsidRPr="00000000">
        <w:rPr>
          <w:sz w:val="20"/>
          <w:szCs w:val="20"/>
          <w:rtl w:val="0"/>
          <w:rPrChange w:author="Kanishka Reddy Bolla" w:id="1" w:date="2020-12-22T08:04:14Z">
            <w:rPr>
              <w:sz w:val="20"/>
              <w:szCs w:val="20"/>
            </w:rPr>
          </w:rPrChange>
        </w:rPr>
        <w:t xml:space="preserve">int main()</w:t>
      </w:r>
    </w:p>
    <w:p w:rsidR="00000000" w:rsidDel="00000000" w:rsidP="00000000" w:rsidRDefault="00000000" w:rsidRPr="00000000" w14:paraId="0000010A">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w:t>
      </w:r>
    </w:p>
    <w:p w:rsidR="00000000" w:rsidDel="00000000" w:rsidP="00000000" w:rsidRDefault="00000000" w:rsidRPr="00000000" w14:paraId="0000010B">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float WEIGHT,HEIGHT,BMI,x,ht;</w:t>
      </w:r>
    </w:p>
    <w:p w:rsidR="00000000" w:rsidDel="00000000" w:rsidP="00000000" w:rsidRDefault="00000000" w:rsidRPr="00000000" w14:paraId="0000010C">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int AGE;</w:t>
      </w:r>
    </w:p>
    <w:p w:rsidR="00000000" w:rsidDel="00000000" w:rsidP="00000000" w:rsidRDefault="00000000" w:rsidRPr="00000000" w14:paraId="0000010D">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printf("Enter your AGE  :-");</w:t>
      </w:r>
    </w:p>
    <w:p w:rsidR="00000000" w:rsidDel="00000000" w:rsidP="00000000" w:rsidRDefault="00000000" w:rsidRPr="00000000" w14:paraId="0000010E">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scanf("%d",&amp;AGE);</w:t>
      </w:r>
    </w:p>
    <w:p w:rsidR="00000000" w:rsidDel="00000000" w:rsidP="00000000" w:rsidRDefault="00000000" w:rsidRPr="00000000" w14:paraId="0000010F">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printf("Enter your weight in kgs :-");</w:t>
      </w:r>
    </w:p>
    <w:p w:rsidR="00000000" w:rsidDel="00000000" w:rsidP="00000000" w:rsidRDefault="00000000" w:rsidRPr="00000000" w14:paraId="00000110">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scanf("%f",&amp;WEIGHT);</w:t>
      </w:r>
    </w:p>
    <w:p w:rsidR="00000000" w:rsidDel="00000000" w:rsidP="00000000" w:rsidRDefault="00000000" w:rsidRPr="00000000" w14:paraId="00000111">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printf("Enter your height in inches :-"); </w:t>
      </w:r>
    </w:p>
    <w:p w:rsidR="00000000" w:rsidDel="00000000" w:rsidP="00000000" w:rsidRDefault="00000000" w:rsidRPr="00000000" w14:paraId="00000112">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 1 foot = 12 inches</w:t>
      </w:r>
    </w:p>
    <w:p w:rsidR="00000000" w:rsidDel="00000000" w:rsidP="00000000" w:rsidRDefault="00000000" w:rsidRPr="00000000" w14:paraId="00000113">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 n'm" =&gt; n is foot and m is inches</w:t>
      </w:r>
    </w:p>
    <w:p w:rsidR="00000000" w:rsidDel="00000000" w:rsidP="00000000" w:rsidRDefault="00000000" w:rsidRPr="00000000" w14:paraId="00000114">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 5'11" = (5*12)+11 inches;</w:t>
      </w:r>
    </w:p>
    <w:p w:rsidR="00000000" w:rsidDel="00000000" w:rsidP="00000000" w:rsidRDefault="00000000" w:rsidRPr="00000000" w14:paraId="00000115">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scanf("%f",&amp;ht); </w:t>
      </w:r>
    </w:p>
    <w:p w:rsidR="00000000" w:rsidDel="00000000" w:rsidP="00000000" w:rsidRDefault="00000000" w:rsidRPr="00000000" w14:paraId="00000116">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HEIGHT = ht * 0.0254;</w:t>
      </w:r>
    </w:p>
    <w:p w:rsidR="00000000" w:rsidDel="00000000" w:rsidP="00000000" w:rsidRDefault="00000000" w:rsidRPr="00000000" w14:paraId="00000117">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x=pow(HEIGHT,2);</w:t>
      </w:r>
    </w:p>
    <w:p w:rsidR="00000000" w:rsidDel="00000000" w:rsidP="00000000" w:rsidRDefault="00000000" w:rsidRPr="00000000" w14:paraId="00000118">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BMI=WEIGHT/x;</w:t>
      </w:r>
    </w:p>
    <w:p w:rsidR="00000000" w:rsidDel="00000000" w:rsidP="00000000" w:rsidRDefault="00000000" w:rsidRPr="00000000" w14:paraId="00000119">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    printf("BMI = %f\n",BMI);</w:t>
      </w:r>
    </w:p>
    <w:p w:rsidR="00000000" w:rsidDel="00000000" w:rsidP="00000000" w:rsidRDefault="00000000" w:rsidRPr="00000000" w14:paraId="0000011A">
      <w:pPr>
        <w:spacing w:before="200" w:lineRule="auto"/>
        <w:ind w:left="0" w:firstLine="0"/>
        <w:rPr>
          <w:sz w:val="20"/>
          <w:szCs w:val="20"/>
          <w:rPrChange w:author="Kanishka Reddy Bolla" w:id="1" w:date="2020-12-22T08:04:14Z">
            <w:rPr>
              <w:sz w:val="20"/>
              <w:szCs w:val="20"/>
            </w:rPr>
          </w:rPrChange>
        </w:rPr>
      </w:pPr>
      <w:r w:rsidDel="00000000" w:rsidR="00000000" w:rsidRPr="00000000">
        <w:rPr>
          <w:sz w:val="20"/>
          <w:szCs w:val="20"/>
          <w:rtl w:val="0"/>
          <w:rPrChange w:author="Kanishka Reddy Bolla" w:id="1" w:date="2020-12-22T08:04:14Z">
            <w:rPr>
              <w:sz w:val="20"/>
              <w:szCs w:val="20"/>
            </w:rPr>
          </w:rPrChange>
        </w:rPr>
        <w:t xml:space="preserve">}</w:t>
      </w:r>
    </w:p>
    <w:p w:rsidR="00000000" w:rsidDel="00000000" w:rsidP="00000000" w:rsidRDefault="00000000" w:rsidRPr="00000000" w14:paraId="0000011B">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1C">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1D">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1E">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1F">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0">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1">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2">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3">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GITHUB LINKS:-</w:t>
      </w:r>
    </w:p>
    <w:p w:rsidR="00000000" w:rsidDel="00000000" w:rsidP="00000000" w:rsidRDefault="00000000" w:rsidRPr="00000000" w14:paraId="00000124">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5">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6">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7">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8">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FOLDER STRUCTURE:-</w:t>
      </w:r>
    </w:p>
    <w:p w:rsidR="00000000" w:rsidDel="00000000" w:rsidP="00000000" w:rsidRDefault="00000000" w:rsidRPr="00000000" w14:paraId="00000129">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A">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B">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C">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D">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E">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2F">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0">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1">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2">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3">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4">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5">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6">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7">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8">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9">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A">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B">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3C">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Testing:-</w:t>
      </w:r>
    </w:p>
    <w:p w:rsidR="00000000" w:rsidDel="00000000" w:rsidP="00000000" w:rsidRDefault="00000000" w:rsidRPr="00000000" w14:paraId="0000013D">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Test case 1:-</w:t>
      </w:r>
    </w:p>
    <w:p w:rsidR="00000000" w:rsidDel="00000000" w:rsidP="00000000" w:rsidRDefault="00000000" w:rsidRPr="00000000" w14:paraId="0000013E">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Entered age and weight are 0 then </w:t>
      </w:r>
    </w:p>
    <w:p w:rsidR="00000000" w:rsidDel="00000000" w:rsidP="00000000" w:rsidRDefault="00000000" w:rsidRPr="00000000" w14:paraId="0000013F">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Bmi is not valid</w:t>
      </w:r>
    </w:p>
    <w:p w:rsidR="00000000" w:rsidDel="00000000" w:rsidP="00000000" w:rsidRDefault="00000000" w:rsidRPr="00000000" w14:paraId="00000140">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Pr>
        <w:drawing>
          <wp:inline distB="114300" distT="114300" distL="114300" distR="114300">
            <wp:extent cx="5943600" cy="2705100"/>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42">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Test case 2:-</w:t>
      </w:r>
    </w:p>
    <w:p w:rsidR="00000000" w:rsidDel="00000000" w:rsidP="00000000" w:rsidRDefault="00000000" w:rsidRPr="00000000" w14:paraId="00000143">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Program running with successful inputs</w:t>
      </w:r>
    </w:p>
    <w:p w:rsidR="00000000" w:rsidDel="00000000" w:rsidP="00000000" w:rsidRDefault="00000000" w:rsidRPr="00000000" w14:paraId="00000144">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Pr>
        <w:drawing>
          <wp:inline distB="114300" distT="114300" distL="114300" distR="114300">
            <wp:extent cx="5943600" cy="965200"/>
            <wp:effectExtent b="0" l="0" r="0" t="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46">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47">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48">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49">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4A">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Results:-</w:t>
      </w:r>
    </w:p>
    <w:p w:rsidR="00000000" w:rsidDel="00000000" w:rsidP="00000000" w:rsidRDefault="00000000" w:rsidRPr="00000000" w14:paraId="0000014B">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1.)First condition “A Person is overweight”</w:t>
      </w:r>
    </w:p>
    <w:p w:rsidR="00000000" w:rsidDel="00000000" w:rsidP="00000000" w:rsidRDefault="00000000" w:rsidRPr="00000000" w14:paraId="0000014C">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4D">
      <w:pPr>
        <w:spacing w:before="200" w:lineRule="auto"/>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Pr>
        <w:drawing>
          <wp:inline distB="114300" distT="114300" distL="114300" distR="114300">
            <wp:extent cx="5943600" cy="32639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4F">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0">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1">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2">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3">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4">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5">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6">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7">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8">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9">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2.)Second Condition “A Person is Normalwieght”</w:t>
      </w:r>
    </w:p>
    <w:p w:rsidR="00000000" w:rsidDel="00000000" w:rsidP="00000000" w:rsidRDefault="00000000" w:rsidRPr="00000000" w14:paraId="0000015A">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B">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Pr>
        <w:drawing>
          <wp:inline distB="114300" distT="114300" distL="114300" distR="114300">
            <wp:extent cx="5943600" cy="2146300"/>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146300"/>
                    </a:xfrm>
                    <a:prstGeom prst="rect"/>
                    <a:ln/>
                  </pic:spPr>
                </pic:pic>
              </a:graphicData>
            </a:graphic>
          </wp:inline>
        </w:drawing>
      </w:r>
      <w:r w:rsidDel="00000000" w:rsidR="00000000" w:rsidRPr="00000000">
        <w:rPr>
          <w:b w:val="1"/>
          <w:i w:val="1"/>
          <w:sz w:val="24"/>
          <w:szCs w:val="24"/>
        </w:rPr>
        <w:drawing>
          <wp:inline distB="114300" distT="114300" distL="114300" distR="114300">
            <wp:extent cx="5943600" cy="3263900"/>
            <wp:effectExtent b="0" l="0" r="0" t="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D">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E">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5F">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0">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1">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3.)A Person is Obese</w:t>
      </w:r>
    </w:p>
    <w:p w:rsidR="00000000" w:rsidDel="00000000" w:rsidP="00000000" w:rsidRDefault="00000000" w:rsidRPr="00000000" w14:paraId="00000162">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Pr>
        <w:drawing>
          <wp:inline distB="114300" distT="114300" distL="114300" distR="114300">
            <wp:extent cx="5943600" cy="339090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Pr>
        <w:drawing>
          <wp:inline distB="114300" distT="114300" distL="114300" distR="114300">
            <wp:extent cx="5943600" cy="1993900"/>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5">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6">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7">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8">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9">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A">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4.)A Person Under Normal Weight Conditions</w:t>
      </w:r>
    </w:p>
    <w:p w:rsidR="00000000" w:rsidDel="00000000" w:rsidP="00000000" w:rsidRDefault="00000000" w:rsidRPr="00000000" w14:paraId="0000016B">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Pr>
        <w:drawing>
          <wp:inline distB="114300" distT="114300" distL="114300" distR="114300">
            <wp:extent cx="5943600" cy="3238500"/>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Pr>
        <w:drawing>
          <wp:inline distB="114300" distT="114300" distL="114300" distR="114300">
            <wp:extent cx="5943600" cy="1689100"/>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E">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6F">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70">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71">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72">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73">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74">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ADDITIONAL IDEAS THAT WE LEARNT FROM DOING THIS MINI PROJECT IS </w:t>
      </w:r>
    </w:p>
    <w:p w:rsidR="00000000" w:rsidDel="00000000" w:rsidP="00000000" w:rsidRDefault="00000000" w:rsidRPr="00000000" w14:paraId="00000175">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-&gt;WE LEARNED TO WORK AS A GROUP</w:t>
      </w:r>
    </w:p>
    <w:p w:rsidR="00000000" w:rsidDel="00000000" w:rsidP="00000000" w:rsidRDefault="00000000" w:rsidRPr="00000000" w14:paraId="00000176">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-&gt;WE WERE TRUELY IN THE ABILITY OF ENHANCING OUR CODING SKILL</w:t>
      </w:r>
    </w:p>
    <w:p w:rsidR="00000000" w:rsidDel="00000000" w:rsidP="00000000" w:rsidRDefault="00000000" w:rsidRPr="00000000" w14:paraId="00000177">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-&gt;WE HAVE ALSO LEARNT NEW THINGS THAT CAN BE IMPLEMENTED IN A PROGRAM  </w:t>
      </w:r>
    </w:p>
    <w:p w:rsidR="00000000" w:rsidDel="00000000" w:rsidP="00000000" w:rsidRDefault="00000000" w:rsidRPr="00000000" w14:paraId="00000178">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Implementing this project in C Language has introduced us to different libraries such as: ‘math.h’, ‘time.h’ and ‘windows.h’. We were able to use the knowledge of using standard libraries by implementing them in our project. We explored the ‘time.h’ library for achieving a look-and-feel of an actual window application by constructing our own time delay function.</w:t>
      </w:r>
    </w:p>
    <w:p w:rsidR="00000000" w:rsidDel="00000000" w:rsidP="00000000" w:rsidRDefault="00000000" w:rsidRPr="00000000" w14:paraId="00000179">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7A">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7B">
      <w:pPr>
        <w:spacing w:before="200" w:lineRule="auto"/>
        <w:ind w:left="0" w:firstLine="0"/>
        <w:rPr>
          <w:b w:val="1"/>
          <w:i w:val="1"/>
          <w:sz w:val="36"/>
          <w:szCs w:val="36"/>
          <w:rPrChange w:author="Kanishka Reddy Bolla" w:id="1" w:date="2020-12-22T08:04:14Z">
            <w:rPr>
              <w:b w:val="1"/>
              <w:i w:val="1"/>
              <w:sz w:val="36"/>
              <w:szCs w:val="36"/>
            </w:rPr>
          </w:rPrChange>
        </w:rPr>
      </w:pPr>
      <w:r w:rsidDel="00000000" w:rsidR="00000000" w:rsidRPr="00000000">
        <w:rPr>
          <w:b w:val="1"/>
          <w:i w:val="1"/>
          <w:sz w:val="36"/>
          <w:szCs w:val="36"/>
          <w:rtl w:val="0"/>
          <w:rPrChange w:author="Kanishka Reddy Bolla" w:id="1" w:date="2020-12-22T08:04:14Z">
            <w:rPr>
              <w:b w:val="1"/>
              <w:i w:val="1"/>
              <w:sz w:val="36"/>
              <w:szCs w:val="36"/>
            </w:rPr>
          </w:rPrChange>
        </w:rPr>
        <w:t xml:space="preserve">CONCLUSION AND FUTURE WORK :-</w:t>
      </w:r>
    </w:p>
    <w:p w:rsidR="00000000" w:rsidDel="00000000" w:rsidP="00000000" w:rsidRDefault="00000000" w:rsidRPr="00000000" w14:paraId="0000017C">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We have implemented our code succesfully and our mini project is completely based on health . It primarily concentrates the health concerns that are being faced by the peolpe . Up to some extent we tried in writing a program for a healthy diet suggestion for the people and helping them to maintain a healthy and happy life . </w:t>
      </w:r>
    </w:p>
    <w:p w:rsidR="00000000" w:rsidDel="00000000" w:rsidP="00000000" w:rsidRDefault="00000000" w:rsidRPr="00000000" w14:paraId="0000017D">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The diet suggestions which we used in our program that are completely based on the norms that are certified by the world health organisation (WHO) and collected few from the recent statistics released by the Food corporation of India (FCI)</w:t>
      </w:r>
    </w:p>
    <w:p w:rsidR="00000000" w:rsidDel="00000000" w:rsidP="00000000" w:rsidRDefault="00000000" w:rsidRPr="00000000" w14:paraId="0000017E">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And we are very enthusiastic in developing an Application based on this idea (Helathy idea) and helping the people to pave their way to a W’healthy’ life.</w:t>
      </w:r>
    </w:p>
    <w:p w:rsidR="00000000" w:rsidDel="00000000" w:rsidP="00000000" w:rsidRDefault="00000000" w:rsidRPr="00000000" w14:paraId="0000017F">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Even though there are many apps of these kind in the present market but they are not that profound or well known to the people as they lack in marketing . But the app that we wanted to develop is a different one of the kind and through this marketing this app may become a successful one …………..</w:t>
      </w:r>
    </w:p>
    <w:p w:rsidR="00000000" w:rsidDel="00000000" w:rsidP="00000000" w:rsidRDefault="00000000" w:rsidRPr="00000000" w14:paraId="00000180">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81">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82">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83">
      <w:pPr>
        <w:spacing w:before="200" w:lineRule="auto"/>
        <w:ind w:left="0" w:firstLine="0"/>
        <w:rPr>
          <w:b w:val="1"/>
          <w:i w:val="1"/>
          <w:sz w:val="36"/>
          <w:szCs w:val="36"/>
          <w:rPrChange w:author="Kanishka Reddy Bolla" w:id="1" w:date="2020-12-22T08:04:14Z">
            <w:rPr>
              <w:b w:val="1"/>
              <w:i w:val="1"/>
              <w:sz w:val="36"/>
              <w:szCs w:val="36"/>
            </w:rPr>
          </w:rPrChange>
        </w:rPr>
      </w:pPr>
      <w:r w:rsidDel="00000000" w:rsidR="00000000" w:rsidRPr="00000000">
        <w:rPr>
          <w:b w:val="1"/>
          <w:i w:val="1"/>
          <w:sz w:val="36"/>
          <w:szCs w:val="36"/>
          <w:rtl w:val="0"/>
          <w:rPrChange w:author="Kanishka Reddy Bolla" w:id="1" w:date="2020-12-22T08:04:14Z">
            <w:rPr>
              <w:b w:val="1"/>
              <w:i w:val="1"/>
              <w:sz w:val="36"/>
              <w:szCs w:val="36"/>
            </w:rPr>
          </w:rPrChange>
        </w:rPr>
        <w:t xml:space="preserve">REFERNCES:-</w:t>
      </w:r>
    </w:p>
    <w:p w:rsidR="00000000" w:rsidDel="00000000" w:rsidP="00000000" w:rsidRDefault="00000000" w:rsidRPr="00000000" w14:paraId="00000184">
      <w:pPr>
        <w:numPr>
          <w:ilvl w:val="0"/>
          <w:numId w:val="1"/>
        </w:numPr>
        <w:spacing w:before="200" w:lineRule="auto"/>
        <w:ind w:left="720" w:hanging="360"/>
        <w:rPr>
          <w:b w:val="1"/>
          <w:i w:val="1"/>
          <w:sz w:val="24"/>
          <w:szCs w:val="24"/>
          <w:u w:val="none"/>
        </w:rPr>
      </w:pPr>
      <w:r w:rsidDel="00000000" w:rsidR="00000000" w:rsidRPr="00000000">
        <w:rPr>
          <w:b w:val="1"/>
          <w:i w:val="1"/>
          <w:sz w:val="24"/>
          <w:szCs w:val="24"/>
          <w:rtl w:val="0"/>
          <w:rPrChange w:author="Kanishka Reddy Bolla" w:id="1" w:date="2020-12-22T08:04:14Z">
            <w:rPr>
              <w:b w:val="1"/>
              <w:i w:val="1"/>
              <w:sz w:val="24"/>
              <w:szCs w:val="24"/>
            </w:rPr>
          </w:rPrChange>
        </w:rPr>
        <w:t xml:space="preserve">C LANGUAGE DOCUMENTATION</w:t>
      </w:r>
    </w:p>
    <w:p w:rsidR="00000000" w:rsidDel="00000000" w:rsidP="00000000" w:rsidRDefault="00000000" w:rsidRPr="00000000" w14:paraId="00000185">
      <w:pPr>
        <w:spacing w:before="200" w:lineRule="auto"/>
        <w:ind w:left="720" w:firstLine="0"/>
        <w:rPr>
          <w:b w:val="1"/>
          <w:i w:val="1"/>
          <w:sz w:val="24"/>
          <w:szCs w:val="24"/>
          <w:rPrChange w:author="Kanishka Reddy Bolla" w:id="1" w:date="2020-12-22T08:04:14Z">
            <w:rPr>
              <w:b w:val="1"/>
              <w:i w:val="1"/>
              <w:sz w:val="24"/>
              <w:szCs w:val="24"/>
            </w:rPr>
          </w:rPrChange>
        </w:rPr>
      </w:pPr>
      <w:hyperlink r:id="rId18">
        <w:r w:rsidDel="00000000" w:rsidR="00000000" w:rsidRPr="00000000">
          <w:rPr>
            <w:b w:val="1"/>
            <w:i w:val="1"/>
            <w:color w:val="1155cc"/>
            <w:sz w:val="24"/>
            <w:szCs w:val="24"/>
            <w:u w:val="single"/>
            <w:rtl w:val="0"/>
            <w:rPrChange w:author="Kanishka Reddy Bolla" w:id="1" w:date="2020-12-22T08:04:14Z">
              <w:rPr>
                <w:b w:val="1"/>
                <w:i w:val="1"/>
                <w:color w:val="1155cc"/>
                <w:sz w:val="24"/>
                <w:szCs w:val="24"/>
                <w:u w:val="single"/>
              </w:rPr>
            </w:rPrChange>
          </w:rPr>
          <w:t xml:space="preserve">https://docs.microsoft.com/en-us/cpp/c-language/?view=msvc-160</w:t>
        </w:r>
      </w:hyperlink>
      <w:r w:rsidDel="00000000" w:rsidR="00000000" w:rsidRPr="00000000">
        <w:rPr>
          <w:rtl w:val="0"/>
        </w:rPr>
      </w:r>
    </w:p>
    <w:p w:rsidR="00000000" w:rsidDel="00000000" w:rsidP="00000000" w:rsidRDefault="00000000" w:rsidRPr="00000000" w14:paraId="00000186">
      <w:pPr>
        <w:spacing w:before="200" w:lineRule="auto"/>
        <w:ind w:left="0" w:firstLine="0"/>
        <w:rPr>
          <w:b w:val="1"/>
          <w:i w:val="1"/>
          <w:sz w:val="24"/>
          <w:szCs w:val="24"/>
          <w:rPrChange w:author="Kanishka Reddy Bolla" w:id="1" w:date="2020-12-22T08:04:14Z">
            <w:rPr>
              <w:b w:val="1"/>
              <w:i w:val="1"/>
              <w:sz w:val="24"/>
              <w:szCs w:val="24"/>
            </w:rPr>
          </w:rPrChange>
        </w:rPr>
      </w:pPr>
      <w:r w:rsidDel="00000000" w:rsidR="00000000" w:rsidRPr="00000000">
        <w:rPr>
          <w:b w:val="1"/>
          <w:i w:val="1"/>
          <w:sz w:val="24"/>
          <w:szCs w:val="24"/>
          <w:rtl w:val="0"/>
          <w:rPrChange w:author="Kanishka Reddy Bolla" w:id="1" w:date="2020-12-22T08:04:14Z">
            <w:rPr>
              <w:b w:val="1"/>
              <w:i w:val="1"/>
              <w:sz w:val="24"/>
              <w:szCs w:val="24"/>
            </w:rPr>
          </w:rPrChange>
        </w:rPr>
        <w:t xml:space="preserve">     2.)DIET SUGGESTIONS</w:t>
      </w:r>
    </w:p>
    <w:p w:rsidR="00000000" w:rsidDel="00000000" w:rsidP="00000000" w:rsidRDefault="00000000" w:rsidRPr="00000000" w14:paraId="00000187">
      <w:pPr>
        <w:spacing w:before="200" w:lineRule="auto"/>
        <w:ind w:left="720" w:firstLine="0"/>
        <w:rPr>
          <w:b w:val="1"/>
          <w:i w:val="1"/>
          <w:sz w:val="24"/>
          <w:szCs w:val="24"/>
          <w:rPrChange w:author="Kanishka Reddy Bolla" w:id="1" w:date="2020-12-22T08:04:14Z">
            <w:rPr>
              <w:b w:val="1"/>
              <w:i w:val="1"/>
              <w:sz w:val="24"/>
              <w:szCs w:val="24"/>
            </w:rPr>
          </w:rPrChange>
        </w:rPr>
      </w:pPr>
      <w:hyperlink r:id="rId19">
        <w:r w:rsidDel="00000000" w:rsidR="00000000" w:rsidRPr="00000000">
          <w:rPr>
            <w:b w:val="1"/>
            <w:i w:val="1"/>
            <w:color w:val="1155cc"/>
            <w:sz w:val="24"/>
            <w:szCs w:val="24"/>
            <w:u w:val="single"/>
            <w:rtl w:val="0"/>
            <w:rPrChange w:author="Kanishka Reddy Bolla" w:id="1" w:date="2020-12-22T08:04:14Z">
              <w:rPr>
                <w:b w:val="1"/>
                <w:i w:val="1"/>
                <w:color w:val="1155cc"/>
                <w:sz w:val="24"/>
                <w:szCs w:val="24"/>
                <w:u w:val="single"/>
              </w:rPr>
            </w:rPrChange>
          </w:rPr>
          <w:t xml:space="preserve">https://www.who.int/</w:t>
        </w:r>
      </w:hyperlink>
      <w:r w:rsidDel="00000000" w:rsidR="00000000" w:rsidRPr="00000000">
        <w:rPr>
          <w:rtl w:val="0"/>
        </w:rPr>
      </w:r>
    </w:p>
    <w:p w:rsidR="00000000" w:rsidDel="00000000" w:rsidP="00000000" w:rsidRDefault="00000000" w:rsidRPr="00000000" w14:paraId="00000188">
      <w:pPr>
        <w:spacing w:before="200" w:lineRule="auto"/>
        <w:ind w:left="720" w:firstLine="0"/>
        <w:rPr>
          <w:b w:val="1"/>
          <w:i w:val="1"/>
          <w:sz w:val="24"/>
          <w:szCs w:val="24"/>
          <w:rPrChange w:author="Kanishka Reddy Bolla" w:id="1" w:date="2020-12-22T08:04:14Z">
            <w:rPr>
              <w:b w:val="1"/>
              <w:i w:val="1"/>
              <w:sz w:val="24"/>
              <w:szCs w:val="24"/>
            </w:rPr>
          </w:rPrChange>
        </w:rPr>
      </w:pPr>
      <w:hyperlink r:id="rId20">
        <w:r w:rsidDel="00000000" w:rsidR="00000000" w:rsidRPr="00000000">
          <w:rPr>
            <w:b w:val="1"/>
            <w:i w:val="1"/>
            <w:color w:val="1155cc"/>
            <w:sz w:val="24"/>
            <w:szCs w:val="24"/>
            <w:u w:val="single"/>
            <w:rtl w:val="0"/>
            <w:rPrChange w:author="Kanishka Reddy Bolla" w:id="1" w:date="2020-12-22T08:04:14Z">
              <w:rPr>
                <w:b w:val="1"/>
                <w:i w:val="1"/>
                <w:color w:val="1155cc"/>
                <w:sz w:val="24"/>
                <w:szCs w:val="24"/>
                <w:u w:val="single"/>
              </w:rPr>
            </w:rPrChange>
          </w:rPr>
          <w:t xml:space="preserve">https://fci.gov.in/</w:t>
        </w:r>
      </w:hyperlink>
      <w:r w:rsidDel="00000000" w:rsidR="00000000" w:rsidRPr="00000000">
        <w:rPr>
          <w:rtl w:val="0"/>
        </w:rPr>
      </w:r>
    </w:p>
    <w:p w:rsidR="00000000" w:rsidDel="00000000" w:rsidP="00000000" w:rsidRDefault="00000000" w:rsidRPr="00000000" w14:paraId="00000189">
      <w:pPr>
        <w:spacing w:before="200" w:lineRule="auto"/>
        <w:ind w:left="720" w:firstLine="0"/>
        <w:rPr>
          <w:b w:val="1"/>
          <w:i w:val="1"/>
          <w:sz w:val="24"/>
          <w:szCs w:val="24"/>
          <w:rPrChange w:author="Kanishka Reddy Bolla" w:id="1" w:date="2020-12-22T08:04:14Z">
            <w:rPr>
              <w:b w:val="1"/>
              <w:i w:val="1"/>
              <w:sz w:val="24"/>
              <w:szCs w:val="24"/>
            </w:rPr>
          </w:rPrChange>
        </w:rPr>
      </w:pPr>
      <w:r w:rsidDel="00000000" w:rsidR="00000000" w:rsidRPr="00000000">
        <w:rPr>
          <w:rtl w:val="0"/>
        </w:rPr>
      </w:r>
    </w:p>
    <w:p w:rsidR="00000000" w:rsidDel="00000000" w:rsidP="00000000" w:rsidRDefault="00000000" w:rsidRPr="00000000" w14:paraId="0000018A">
      <w:pPr>
        <w:spacing w:before="200" w:lineRule="auto"/>
        <w:ind w:left="720" w:firstLine="0"/>
        <w:rPr>
          <w:b w:val="1"/>
          <w:i w:val="1"/>
          <w:sz w:val="24"/>
          <w:szCs w:val="24"/>
          <w:rPrChange w:author="Kanishka Reddy Bolla" w:id="1" w:date="2020-12-22T08:04:14Z">
            <w:rPr>
              <w:b w:val="1"/>
              <w:i w:val="1"/>
              <w:sz w:val="24"/>
              <w:szCs w:val="24"/>
            </w:rPr>
          </w:rPrChange>
        </w:rPr>
        <w:pPrChange w:author="Kanishka Reddy Bolla" w:id="0" w:date="2020-12-22T08:04:14Z">
          <w:pPr>
            <w:spacing w:before="200" w:lineRule="auto"/>
            <w:ind w:left="720" w:firstLine="0"/>
          </w:pPr>
        </w:pPrChange>
      </w:pPr>
      <w:r w:rsidDel="00000000" w:rsidR="00000000" w:rsidRPr="00000000">
        <w:rPr>
          <w:rtl w:val="0"/>
        </w:rPr>
      </w:r>
    </w:p>
    <w:sectPr>
      <w:foot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rPr>
        <w:rPrChange w:author="Kanishka Reddy Bolla" w:id="1" w:date="2020-12-22T08:04:14Z">
          <w:rPr/>
        </w:rPrChange>
      </w:rPr>
    </w:pPr>
    <w:r w:rsidDel="00000000" w:rsidR="00000000" w:rsidRPr="00000000">
      <w:rPr>
        <w:rtl w:val="0"/>
      </w:rPr>
    </w:r>
  </w:p>
  <w:p w:rsidR="00000000" w:rsidDel="00000000" w:rsidP="00000000" w:rsidRDefault="00000000" w:rsidRPr="00000000" w14:paraId="0000018C">
    <w:pPr>
      <w:rPr>
        <w:rPrChange w:author="Kanishka Reddy Bolla" w:id="1" w:date="2020-12-22T08:04:14Z">
          <w:rPr/>
        </w:rPrChange>
      </w:rPr>
    </w:pPr>
    <w:r w:rsidDel="00000000" w:rsidR="00000000" w:rsidRPr="00000000">
      <w:rPr>
        <w:rtl w:val="0"/>
      </w:rPr>
    </w:r>
  </w:p>
  <w:p w:rsidR="00000000" w:rsidDel="00000000" w:rsidP="00000000" w:rsidRDefault="00000000" w:rsidRPr="00000000" w14:paraId="0000018D">
    <w:pPr>
      <w:rPr>
        <w:rPrChange w:author="Kanishka Reddy Bolla" w:id="1" w:date="2020-12-22T08:04:14Z">
          <w:rPr/>
        </w:rPrChange>
      </w:rPr>
    </w:pPr>
    <w:r w:rsidDel="00000000" w:rsidR="00000000" w:rsidRPr="00000000">
      <w:rPr>
        <w:rtl w:val="0"/>
      </w:rPr>
    </w:r>
  </w:p>
  <w:p w:rsidR="00000000" w:rsidDel="00000000" w:rsidP="00000000" w:rsidRDefault="00000000" w:rsidRPr="00000000" w14:paraId="0000018E">
    <w:pPr>
      <w:rPr>
        <w:rPrChange w:author="Kanishka Reddy Bolla" w:id="1" w:date="2020-12-22T08:04:14Z">
          <w:rPr/>
        </w:rPrChang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fci.gov.in/" TargetMode="External"/><Relationship Id="rId11" Type="http://schemas.openxmlformats.org/officeDocument/2006/relationships/image" Target="media/image4.png"/><Relationship Id="rId10" Type="http://schemas.openxmlformats.org/officeDocument/2006/relationships/image" Target="media/image12.png"/><Relationship Id="rId21" Type="http://schemas.openxmlformats.org/officeDocument/2006/relationships/footer" Target="footer1.xml"/><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yperlink" Target="https://www.who.int/" TargetMode="External"/><Relationship Id="rId6" Type="http://schemas.openxmlformats.org/officeDocument/2006/relationships/image" Target="media/image1.png"/><Relationship Id="rId18" Type="http://schemas.openxmlformats.org/officeDocument/2006/relationships/hyperlink" Target="https://docs.microsoft.com/en-us/cpp/c-language/?view=msvc-160" TargetMode="External"/><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